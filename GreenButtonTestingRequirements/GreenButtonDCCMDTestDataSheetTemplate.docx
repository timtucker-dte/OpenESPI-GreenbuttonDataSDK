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37C188" w14:textId="5AB40970" w:rsidR="0068691D" w:rsidRPr="00935ACB" w:rsidRDefault="00005002" w:rsidP="0068691D">
      <w:pPr>
        <w:pStyle w:val="Title"/>
        <w:rPr>
          <w:sz w:val="28"/>
          <w:szCs w:val="28"/>
        </w:rPr>
      </w:pPr>
      <w:r>
        <w:t xml:space="preserve">UCAIug </w:t>
      </w:r>
      <w:r w:rsidR="001A309E">
        <w:t xml:space="preserve">ITCA </w:t>
      </w:r>
      <w:r w:rsidR="0068691D">
        <w:t xml:space="preserve">Green Button </w:t>
      </w:r>
      <w:r w:rsidR="000A78BE">
        <w:t>Data Custodian Connect</w:t>
      </w:r>
      <w:r w:rsidR="0068691D">
        <w:t xml:space="preserve"> My Data Test Sheet</w:t>
      </w:r>
      <w:r w:rsidR="00935ACB">
        <w:br/>
      </w:r>
      <w:r w:rsidR="00935ACB" w:rsidRPr="00935ACB">
        <w:rPr>
          <w:sz w:val="28"/>
          <w:szCs w:val="28"/>
        </w:rPr>
        <w:t xml:space="preserve">Revised: </w:t>
      </w:r>
      <w:r w:rsidR="00935ACB" w:rsidRPr="00935ACB">
        <w:rPr>
          <w:sz w:val="28"/>
          <w:szCs w:val="28"/>
        </w:rPr>
        <w:fldChar w:fldCharType="begin"/>
      </w:r>
      <w:r w:rsidR="00935ACB" w:rsidRPr="00935ACB">
        <w:rPr>
          <w:sz w:val="28"/>
          <w:szCs w:val="28"/>
        </w:rPr>
        <w:instrText xml:space="preserve"> SAVEDATE  \@ "M/d/yyyy h:mm am/pm"  \* MERGEFORMAT </w:instrText>
      </w:r>
      <w:r w:rsidR="00935ACB" w:rsidRPr="00935ACB">
        <w:rPr>
          <w:sz w:val="28"/>
          <w:szCs w:val="28"/>
        </w:rPr>
        <w:fldChar w:fldCharType="separate"/>
      </w:r>
      <w:r w:rsidR="00FC3AC4">
        <w:rPr>
          <w:noProof/>
          <w:sz w:val="28"/>
          <w:szCs w:val="28"/>
        </w:rPr>
        <w:t>2/15/2017 7:09 PM</w:t>
      </w:r>
      <w:r w:rsidR="00935ACB" w:rsidRPr="00935ACB">
        <w:rPr>
          <w:sz w:val="28"/>
          <w:szCs w:val="28"/>
        </w:rPr>
        <w:fldChar w:fldCharType="end"/>
      </w:r>
    </w:p>
    <w:p w14:paraId="1F084B0F" w14:textId="77777777" w:rsidR="0068691D" w:rsidRDefault="0068691D" w:rsidP="0068691D">
      <w:pPr>
        <w:pStyle w:val="Heading1"/>
      </w:pPr>
      <w:bookmarkStart w:id="0" w:name="_Ref392164989"/>
      <w:r>
        <w:t>Overview</w:t>
      </w:r>
      <w:bookmarkEnd w:id="0"/>
    </w:p>
    <w:p w14:paraId="1C345153" w14:textId="5643F557" w:rsidR="0068691D" w:rsidRDefault="0068691D" w:rsidP="0068691D">
      <w:pPr>
        <w:pStyle w:val="BodyText"/>
      </w:pPr>
      <w:r>
        <w:t xml:space="preserve">This document contains the test data sheet and procedures for performing the Green Button </w:t>
      </w:r>
      <w:r w:rsidR="000A78BE">
        <w:t>Data Custodian Connect</w:t>
      </w:r>
      <w:r>
        <w:t xml:space="preserve"> My Data certification tests for UCAIug.</w:t>
      </w:r>
    </w:p>
    <w:p w14:paraId="1E208C96" w14:textId="77777777" w:rsidR="0068691D" w:rsidRDefault="0068691D" w:rsidP="0068691D">
      <w:pPr>
        <w:pStyle w:val="Heading2"/>
      </w:pPr>
      <w:r>
        <w:t>References</w:t>
      </w:r>
    </w:p>
    <w:p w14:paraId="61BE0924" w14:textId="22D16BAD" w:rsidR="009A2CF4" w:rsidRPr="00681BDA" w:rsidRDefault="00DD0186" w:rsidP="001A309E">
      <w:pPr>
        <w:pStyle w:val="Reference"/>
      </w:pPr>
      <w:r>
        <w:t xml:space="preserve">The Green Button Test Cases Spreadsheet: </w:t>
      </w:r>
      <w:hyperlink r:id="rId11" w:history="1">
        <w:r w:rsidR="001A309E" w:rsidRPr="000E3113">
          <w:rPr>
            <w:rStyle w:val="Hyperlink"/>
          </w:rPr>
          <w:t>http://files.gbitca.org/test-cases</w:t>
        </w:r>
      </w:hyperlink>
      <w:r w:rsidR="001A309E">
        <w:t xml:space="preserve"> </w:t>
      </w:r>
    </w:p>
    <w:p w14:paraId="6C67EBCB" w14:textId="01B288C4" w:rsidR="009A2CF4" w:rsidRPr="00681BDA" w:rsidRDefault="00DD0186" w:rsidP="00DD0186">
      <w:pPr>
        <w:pStyle w:val="Reference"/>
      </w:pPr>
      <w:r>
        <w:t xml:space="preserve">The latest version of this template: </w:t>
      </w:r>
      <w:hyperlink r:id="rId12" w:history="1">
        <w:r w:rsidR="001A309E" w:rsidRPr="00FC6039">
          <w:rPr>
            <w:rStyle w:val="Hyperlink"/>
          </w:rPr>
          <w:t>http://files.gbitca.org/dc-cmd-test-data-sheet</w:t>
        </w:r>
      </w:hyperlink>
      <w:r w:rsidR="009A2CF4">
        <w:t xml:space="preserve"> </w:t>
      </w:r>
    </w:p>
    <w:p w14:paraId="69CDBB36" w14:textId="2DEC7436" w:rsidR="00DD0186" w:rsidRPr="004A4E28" w:rsidRDefault="00DD0186" w:rsidP="00646043">
      <w:pPr>
        <w:pStyle w:val="Reference"/>
      </w:pPr>
      <w:r>
        <w:t xml:space="preserve">The policies and procedures for the UCAIug ITCA for Green Button: </w:t>
      </w:r>
      <w:hyperlink r:id="rId13" w:history="1">
        <w:r w:rsidR="001A309E" w:rsidRPr="000E3113">
          <w:rPr>
            <w:rStyle w:val="Hyperlink"/>
          </w:rPr>
          <w:t>http://files.gbitca.org/certification-policies-procedures</w:t>
        </w:r>
      </w:hyperlink>
    </w:p>
    <w:p w14:paraId="1493F92F" w14:textId="24964984" w:rsidR="00DD0186" w:rsidRDefault="00DD0186" w:rsidP="00646043">
      <w:pPr>
        <w:pStyle w:val="Reference"/>
      </w:pPr>
      <w:r>
        <w:t xml:space="preserve">Application for testing: </w:t>
      </w:r>
      <w:hyperlink r:id="rId14" w:history="1">
        <w:r w:rsidR="001A309E" w:rsidRPr="00FC6039">
          <w:rPr>
            <w:rStyle w:val="Hyperlink"/>
          </w:rPr>
          <w:t>http://files.gbitca.org/dc-cmd-cert-form</w:t>
        </w:r>
      </w:hyperlink>
      <w:r w:rsidR="006D35DC">
        <w:t xml:space="preserve"> </w:t>
      </w:r>
    </w:p>
    <w:p w14:paraId="0BCB4F80" w14:textId="77777777" w:rsidR="0068691D" w:rsidRDefault="0068691D" w:rsidP="0068691D">
      <w:pPr>
        <w:pStyle w:val="Heading1"/>
      </w:pPr>
      <w:r>
        <w:t>Tests</w:t>
      </w:r>
    </w:p>
    <w:p w14:paraId="298BD5FF" w14:textId="77777777" w:rsidR="003A5FDC" w:rsidRDefault="003A5FDC" w:rsidP="003A5FDC">
      <w:pPr>
        <w:pStyle w:val="Heading2"/>
      </w:pPr>
      <w:r>
        <w:t>Identification</w:t>
      </w:r>
    </w:p>
    <w:p w14:paraId="749D62C9" w14:textId="77777777" w:rsidR="003A5FDC" w:rsidRPr="003A5FDC" w:rsidRDefault="003A5FDC" w:rsidP="003A5FDC">
      <w:r>
        <w:t>Fill out the following table</w:t>
      </w:r>
      <w:r w:rsidR="009150EF">
        <w:t xml:space="preserve"> (</w:t>
      </w:r>
      <w:r w:rsidR="009150EF" w:rsidRPr="009150EF">
        <w:rPr>
          <w:i/>
        </w:rPr>
        <w:t>italics</w:t>
      </w:r>
      <w:r w:rsidR="009150EF">
        <w:t xml:space="preserve"> fields come from the test application)</w:t>
      </w:r>
      <w:r>
        <w:t>:</w:t>
      </w:r>
    </w:p>
    <w:tbl>
      <w:tblPr>
        <w:tblStyle w:val="TableGrid"/>
        <w:tblW w:w="0" w:type="auto"/>
        <w:tblCellSpacing w:w="20" w:type="dxa"/>
        <w:tblBorders>
          <w:top w:val="outset" w:sz="12" w:space="0" w:color="76923C" w:themeColor="accent3" w:themeShade="BF"/>
          <w:left w:val="outset" w:sz="12" w:space="0" w:color="76923C" w:themeColor="accent3" w:themeShade="BF"/>
          <w:bottom w:val="outset" w:sz="12" w:space="0" w:color="76923C" w:themeColor="accent3" w:themeShade="BF"/>
          <w:right w:val="outset" w:sz="12" w:space="0" w:color="76923C" w:themeColor="accent3" w:themeShade="BF"/>
          <w:insideH w:val="outset" w:sz="12" w:space="0" w:color="76923C" w:themeColor="accent3" w:themeShade="BF"/>
          <w:insideV w:val="outset" w:sz="12" w:space="0" w:color="76923C" w:themeColor="accent3" w:themeShade="BF"/>
        </w:tblBorders>
        <w:tblLook w:val="04A0" w:firstRow="1" w:lastRow="0" w:firstColumn="1" w:lastColumn="0" w:noHBand="0" w:noVBand="1"/>
      </w:tblPr>
      <w:tblGrid>
        <w:gridCol w:w="3688"/>
        <w:gridCol w:w="6008"/>
      </w:tblGrid>
      <w:tr w:rsidR="001A309E" w:rsidRPr="008A4446" w14:paraId="6259219D" w14:textId="77777777" w:rsidTr="00FC3AC4">
        <w:trPr>
          <w:cantSplit/>
          <w:tblCellSpacing w:w="20" w:type="dxa"/>
        </w:trPr>
        <w:tc>
          <w:tcPr>
            <w:tcW w:w="3628" w:type="dxa"/>
            <w:shd w:val="clear" w:color="auto" w:fill="C2D69B" w:themeFill="accent3" w:themeFillTint="99"/>
          </w:tcPr>
          <w:p w14:paraId="4A165E79" w14:textId="59ADE6DB" w:rsidR="001A309E" w:rsidRPr="00D4249B" w:rsidRDefault="00B422D7" w:rsidP="00FC3AC4">
            <w:pPr>
              <w:pStyle w:val="NormalWeb"/>
              <w:spacing w:after="0" w:afterAutospacing="0" w:line="75" w:lineRule="atLeast"/>
              <w:rPr>
                <w:rFonts w:asciiTheme="minorHAnsi" w:hAnsiTheme="minorHAnsi"/>
              </w:rPr>
            </w:pPr>
            <w:r w:rsidRPr="00D4249B">
              <w:rPr>
                <w:rFonts w:asciiTheme="minorHAnsi" w:hAnsiTheme="minorHAnsi"/>
              </w:rPr>
              <w:t>Test Date</w:t>
            </w:r>
            <w:r w:rsidR="001A309E" w:rsidRPr="00D4249B">
              <w:rPr>
                <w:rFonts w:asciiTheme="minorHAnsi" w:hAnsiTheme="minorHAnsi"/>
              </w:rPr>
              <w:t xml:space="preserve">: </w:t>
            </w:r>
          </w:p>
        </w:tc>
        <w:tc>
          <w:tcPr>
            <w:tcW w:w="5948" w:type="dxa"/>
          </w:tcPr>
          <w:p w14:paraId="573333DA" w14:textId="77777777" w:rsidR="001A309E" w:rsidRPr="008A4446" w:rsidRDefault="001A309E" w:rsidP="00FC3AC4">
            <w:pPr>
              <w:pStyle w:val="BodyText"/>
              <w:spacing w:after="0"/>
            </w:pPr>
          </w:p>
        </w:tc>
      </w:tr>
      <w:tr w:rsidR="001A309E" w:rsidRPr="008A4446" w14:paraId="07C429E9" w14:textId="77777777" w:rsidTr="00FC3AC4">
        <w:trPr>
          <w:cantSplit/>
          <w:tblCellSpacing w:w="20" w:type="dxa"/>
        </w:trPr>
        <w:tc>
          <w:tcPr>
            <w:tcW w:w="3628" w:type="dxa"/>
            <w:shd w:val="clear" w:color="auto" w:fill="C2D69B" w:themeFill="accent3" w:themeFillTint="99"/>
          </w:tcPr>
          <w:p w14:paraId="11710B52" w14:textId="77777777" w:rsidR="001A309E" w:rsidRPr="00D4249B" w:rsidRDefault="001A309E" w:rsidP="00FC3AC4">
            <w:pPr>
              <w:pStyle w:val="NormalWeb"/>
              <w:spacing w:after="0" w:afterAutospacing="0" w:line="75" w:lineRule="atLeast"/>
              <w:rPr>
                <w:rFonts w:asciiTheme="minorHAnsi" w:hAnsiTheme="minorHAnsi"/>
              </w:rPr>
            </w:pPr>
            <w:r w:rsidRPr="00D4249B">
              <w:rPr>
                <w:rFonts w:asciiTheme="minorHAnsi" w:hAnsiTheme="minorHAnsi"/>
              </w:rPr>
              <w:t xml:space="preserve">Certification Lab: </w:t>
            </w:r>
          </w:p>
        </w:tc>
        <w:tc>
          <w:tcPr>
            <w:tcW w:w="5948" w:type="dxa"/>
          </w:tcPr>
          <w:p w14:paraId="38CC1165" w14:textId="77777777" w:rsidR="001A309E" w:rsidRPr="008A4446" w:rsidRDefault="001A309E" w:rsidP="00FC3AC4">
            <w:pPr>
              <w:pStyle w:val="BodyText"/>
              <w:spacing w:after="0"/>
            </w:pPr>
          </w:p>
        </w:tc>
      </w:tr>
      <w:tr w:rsidR="001A309E" w:rsidRPr="008A4446" w14:paraId="6909DC45" w14:textId="77777777" w:rsidTr="00FC3AC4">
        <w:trPr>
          <w:cantSplit/>
          <w:tblCellSpacing w:w="20" w:type="dxa"/>
        </w:trPr>
        <w:tc>
          <w:tcPr>
            <w:tcW w:w="3628" w:type="dxa"/>
            <w:shd w:val="clear" w:color="auto" w:fill="C2D69B" w:themeFill="accent3" w:themeFillTint="99"/>
          </w:tcPr>
          <w:p w14:paraId="0B88776F" w14:textId="264D4B68" w:rsidR="001A309E" w:rsidRPr="009150EF" w:rsidRDefault="00B422D7" w:rsidP="00FC3AC4">
            <w:pPr>
              <w:pStyle w:val="NormalWeb"/>
              <w:spacing w:after="0" w:afterAutospacing="0" w:line="75" w:lineRule="atLeast"/>
              <w:rPr>
                <w:rFonts w:asciiTheme="minorHAnsi" w:hAnsiTheme="minorHAnsi"/>
                <w:i/>
              </w:rPr>
            </w:pPr>
            <w:r>
              <w:rPr>
                <w:rFonts w:asciiTheme="minorHAnsi" w:hAnsiTheme="minorHAnsi"/>
                <w:i/>
              </w:rPr>
              <w:t xml:space="preserve">CMD </w:t>
            </w:r>
            <w:r w:rsidR="001A309E">
              <w:rPr>
                <w:rFonts w:asciiTheme="minorHAnsi" w:hAnsiTheme="minorHAnsi"/>
                <w:i/>
              </w:rPr>
              <w:t xml:space="preserve">Test </w:t>
            </w:r>
            <w:r>
              <w:rPr>
                <w:rFonts w:asciiTheme="minorHAnsi" w:hAnsiTheme="minorHAnsi"/>
                <w:i/>
              </w:rPr>
              <w:t xml:space="preserve">Harness </w:t>
            </w:r>
            <w:r w:rsidR="001A309E">
              <w:rPr>
                <w:rFonts w:asciiTheme="minorHAnsi" w:hAnsiTheme="minorHAnsi"/>
                <w:i/>
              </w:rPr>
              <w:t>Version:</w:t>
            </w:r>
          </w:p>
        </w:tc>
        <w:tc>
          <w:tcPr>
            <w:tcW w:w="5948" w:type="dxa"/>
          </w:tcPr>
          <w:p w14:paraId="0D5AA21D" w14:textId="77777777" w:rsidR="001A309E" w:rsidRPr="008A4446" w:rsidRDefault="001A309E" w:rsidP="00FC3AC4">
            <w:pPr>
              <w:pStyle w:val="BodyText"/>
              <w:spacing w:after="0"/>
            </w:pPr>
          </w:p>
        </w:tc>
      </w:tr>
      <w:tr w:rsidR="001A309E" w:rsidRPr="008A4446" w14:paraId="2AC9574D" w14:textId="77777777" w:rsidTr="00FC3AC4">
        <w:trPr>
          <w:cantSplit/>
          <w:tblCellSpacing w:w="20" w:type="dxa"/>
        </w:trPr>
        <w:tc>
          <w:tcPr>
            <w:tcW w:w="3628" w:type="dxa"/>
            <w:shd w:val="clear" w:color="auto" w:fill="C2D69B" w:themeFill="accent3" w:themeFillTint="99"/>
          </w:tcPr>
          <w:p w14:paraId="3A542393" w14:textId="77777777" w:rsidR="001A309E" w:rsidRPr="009150EF" w:rsidRDefault="001A309E" w:rsidP="00FC3AC4">
            <w:pPr>
              <w:pStyle w:val="NormalWeb"/>
              <w:spacing w:after="0" w:afterAutospacing="0" w:line="75" w:lineRule="atLeast"/>
              <w:rPr>
                <w:rFonts w:asciiTheme="minorHAnsi" w:hAnsiTheme="minorHAnsi"/>
                <w:i/>
              </w:rPr>
            </w:pPr>
            <w:r w:rsidRPr="009150EF">
              <w:rPr>
                <w:rFonts w:asciiTheme="minorHAnsi" w:hAnsiTheme="minorHAnsi"/>
                <w:i/>
              </w:rPr>
              <w:t>Company:</w:t>
            </w:r>
          </w:p>
        </w:tc>
        <w:tc>
          <w:tcPr>
            <w:tcW w:w="5948" w:type="dxa"/>
          </w:tcPr>
          <w:p w14:paraId="48E59671" w14:textId="77777777" w:rsidR="001A309E" w:rsidRPr="008A4446" w:rsidRDefault="001A309E" w:rsidP="00FC3AC4">
            <w:pPr>
              <w:pStyle w:val="BodyText"/>
              <w:spacing w:after="0"/>
            </w:pPr>
          </w:p>
        </w:tc>
      </w:tr>
      <w:tr w:rsidR="001A309E" w:rsidRPr="008A4446" w14:paraId="5BB25A75" w14:textId="77777777" w:rsidTr="00FC3AC4">
        <w:trPr>
          <w:cantSplit/>
          <w:tblCellSpacing w:w="20" w:type="dxa"/>
        </w:trPr>
        <w:tc>
          <w:tcPr>
            <w:tcW w:w="3628" w:type="dxa"/>
            <w:shd w:val="clear" w:color="auto" w:fill="C2D69B" w:themeFill="accent3" w:themeFillTint="99"/>
          </w:tcPr>
          <w:p w14:paraId="0926EE2E" w14:textId="77777777" w:rsidR="001A309E" w:rsidRPr="009150EF" w:rsidRDefault="001A309E" w:rsidP="00FC3AC4">
            <w:pPr>
              <w:pStyle w:val="NormalWeb"/>
              <w:spacing w:after="0" w:afterAutospacing="0" w:line="75" w:lineRule="atLeast"/>
              <w:rPr>
                <w:rFonts w:asciiTheme="minorHAnsi" w:hAnsiTheme="minorHAnsi"/>
                <w:i/>
              </w:rPr>
            </w:pPr>
            <w:r>
              <w:rPr>
                <w:rFonts w:asciiTheme="minorHAnsi" w:hAnsiTheme="minorHAnsi"/>
                <w:i/>
              </w:rPr>
              <w:t>Product Name:</w:t>
            </w:r>
          </w:p>
        </w:tc>
        <w:tc>
          <w:tcPr>
            <w:tcW w:w="5948" w:type="dxa"/>
          </w:tcPr>
          <w:p w14:paraId="358C1FF2" w14:textId="77777777" w:rsidR="001A309E" w:rsidRPr="008A4446" w:rsidRDefault="001A309E" w:rsidP="00FC3AC4">
            <w:pPr>
              <w:pStyle w:val="BodyText"/>
              <w:spacing w:after="0"/>
            </w:pPr>
          </w:p>
        </w:tc>
      </w:tr>
      <w:tr w:rsidR="001A309E" w:rsidRPr="008A4446" w14:paraId="32489657" w14:textId="77777777" w:rsidTr="00FC3AC4">
        <w:trPr>
          <w:cantSplit/>
          <w:tblCellSpacing w:w="20" w:type="dxa"/>
        </w:trPr>
        <w:tc>
          <w:tcPr>
            <w:tcW w:w="3628" w:type="dxa"/>
            <w:shd w:val="clear" w:color="auto" w:fill="C2D69B" w:themeFill="accent3" w:themeFillTint="99"/>
          </w:tcPr>
          <w:p w14:paraId="644528A6" w14:textId="77777777" w:rsidR="001A309E" w:rsidRPr="009150EF" w:rsidRDefault="001A309E" w:rsidP="00FC3AC4">
            <w:pPr>
              <w:pStyle w:val="NormalWeb"/>
              <w:spacing w:after="0" w:afterAutospacing="0" w:line="75" w:lineRule="atLeast"/>
              <w:rPr>
                <w:rFonts w:asciiTheme="minorHAnsi" w:hAnsiTheme="minorHAnsi"/>
                <w:i/>
              </w:rPr>
            </w:pPr>
            <w:r>
              <w:rPr>
                <w:rFonts w:asciiTheme="minorHAnsi" w:hAnsiTheme="minorHAnsi"/>
                <w:i/>
              </w:rPr>
              <w:t>Product Version:</w:t>
            </w:r>
          </w:p>
        </w:tc>
        <w:tc>
          <w:tcPr>
            <w:tcW w:w="5948" w:type="dxa"/>
          </w:tcPr>
          <w:p w14:paraId="4C354298" w14:textId="77777777" w:rsidR="001A309E" w:rsidRPr="008A4446" w:rsidRDefault="001A309E" w:rsidP="00FC3AC4">
            <w:pPr>
              <w:pStyle w:val="NormalWeb"/>
              <w:spacing w:after="0" w:afterAutospacing="0" w:line="75" w:lineRule="atLeast"/>
              <w:rPr>
                <w:rFonts w:asciiTheme="minorHAnsi" w:hAnsiTheme="minorHAnsi"/>
              </w:rPr>
            </w:pPr>
          </w:p>
        </w:tc>
      </w:tr>
      <w:tr w:rsidR="001A309E" w:rsidRPr="008A4446" w14:paraId="3C513E1F" w14:textId="77777777" w:rsidTr="00FC3AC4">
        <w:trPr>
          <w:cantSplit/>
          <w:tblCellSpacing w:w="20" w:type="dxa"/>
        </w:trPr>
        <w:tc>
          <w:tcPr>
            <w:tcW w:w="3628" w:type="dxa"/>
            <w:shd w:val="clear" w:color="auto" w:fill="C2D69B" w:themeFill="accent3" w:themeFillTint="99"/>
          </w:tcPr>
          <w:p w14:paraId="25BC4845" w14:textId="28E7D8BF" w:rsidR="001A309E" w:rsidRPr="004C7640" w:rsidRDefault="001A309E" w:rsidP="00FC3AC4">
            <w:pPr>
              <w:pStyle w:val="NormalWeb"/>
              <w:spacing w:after="0" w:afterAutospacing="0" w:line="75" w:lineRule="atLeast"/>
              <w:rPr>
                <w:rFonts w:asciiTheme="minorHAnsi" w:hAnsiTheme="minorHAnsi"/>
                <w:i/>
              </w:rPr>
            </w:pPr>
            <w:r w:rsidRPr="009150EF">
              <w:rPr>
                <w:rFonts w:asciiTheme="minorHAnsi" w:hAnsiTheme="minorHAnsi"/>
                <w:i/>
              </w:rPr>
              <w:t>Function Blocks (FBs) to be Tested</w:t>
            </w:r>
            <w:r>
              <w:rPr>
                <w:rFonts w:asciiTheme="minorHAnsi" w:hAnsiTheme="minorHAnsi"/>
                <w:i/>
              </w:rPr>
              <w:t>:</w:t>
            </w:r>
          </w:p>
        </w:tc>
        <w:tc>
          <w:tcPr>
            <w:tcW w:w="5948" w:type="dxa"/>
          </w:tcPr>
          <w:p w14:paraId="432D4F8A" w14:textId="77777777" w:rsidR="001A309E" w:rsidRPr="008A4446" w:rsidRDefault="001A309E" w:rsidP="00FC3AC4">
            <w:pPr>
              <w:pStyle w:val="BodyText"/>
              <w:spacing w:after="0"/>
            </w:pPr>
          </w:p>
        </w:tc>
      </w:tr>
      <w:tr w:rsidR="001A309E" w:rsidRPr="008A4446" w14:paraId="4B9612FB" w14:textId="77777777" w:rsidTr="00FC3AC4">
        <w:trPr>
          <w:cantSplit/>
          <w:tblCellSpacing w:w="20" w:type="dxa"/>
        </w:trPr>
        <w:tc>
          <w:tcPr>
            <w:tcW w:w="3628" w:type="dxa"/>
            <w:shd w:val="clear" w:color="auto" w:fill="C2D69B" w:themeFill="accent3" w:themeFillTint="99"/>
          </w:tcPr>
          <w:p w14:paraId="13C8EEB3" w14:textId="77777777" w:rsidR="001A309E" w:rsidRPr="004E42AC" w:rsidRDefault="001A309E" w:rsidP="00FC3AC4">
            <w:pPr>
              <w:pStyle w:val="NormalWeb"/>
              <w:spacing w:after="0" w:afterAutospacing="0" w:line="75" w:lineRule="atLeast"/>
              <w:rPr>
                <w:rFonts w:asciiTheme="minorHAnsi" w:hAnsiTheme="minorHAnsi"/>
                <w:i/>
              </w:rPr>
            </w:pPr>
            <w:r w:rsidRPr="004E42AC">
              <w:rPr>
                <w:rFonts w:asciiTheme="minorHAnsi" w:hAnsiTheme="minorHAnsi"/>
                <w:i/>
              </w:rPr>
              <w:t xml:space="preserve">Company Representative (Testee): </w:t>
            </w:r>
          </w:p>
        </w:tc>
        <w:tc>
          <w:tcPr>
            <w:tcW w:w="5948" w:type="dxa"/>
          </w:tcPr>
          <w:p w14:paraId="1E7A0ECA" w14:textId="77777777" w:rsidR="001A309E" w:rsidRPr="008A4446" w:rsidRDefault="001A309E" w:rsidP="00FC3AC4">
            <w:pPr>
              <w:pStyle w:val="BodyText"/>
              <w:spacing w:after="0"/>
            </w:pPr>
          </w:p>
        </w:tc>
      </w:tr>
      <w:tr w:rsidR="001A309E" w:rsidRPr="008A4446" w14:paraId="5070A10C" w14:textId="77777777" w:rsidTr="00FC3AC4">
        <w:trPr>
          <w:cantSplit/>
          <w:tblCellSpacing w:w="20" w:type="dxa"/>
        </w:trPr>
        <w:tc>
          <w:tcPr>
            <w:tcW w:w="3628" w:type="dxa"/>
            <w:shd w:val="clear" w:color="auto" w:fill="C2D69B" w:themeFill="accent3" w:themeFillTint="99"/>
          </w:tcPr>
          <w:p w14:paraId="5762F87B" w14:textId="2AE4982D" w:rsidR="001A309E" w:rsidRPr="004E42AC" w:rsidRDefault="00B422D7" w:rsidP="00FC3AC4">
            <w:pPr>
              <w:pStyle w:val="NormalWeb"/>
              <w:spacing w:after="0" w:afterAutospacing="0" w:line="75" w:lineRule="atLeast"/>
              <w:rPr>
                <w:rFonts w:asciiTheme="minorHAnsi" w:hAnsiTheme="minorHAnsi"/>
                <w:i/>
              </w:rPr>
            </w:pPr>
            <w:r>
              <w:rPr>
                <w:rFonts w:asciiTheme="minorHAnsi" w:hAnsiTheme="minorHAnsi"/>
                <w:i/>
              </w:rPr>
              <w:t xml:space="preserve">Test Lab </w:t>
            </w:r>
            <w:r w:rsidR="001A309E">
              <w:rPr>
                <w:rFonts w:asciiTheme="minorHAnsi" w:hAnsiTheme="minorHAnsi"/>
                <w:i/>
              </w:rPr>
              <w:t xml:space="preserve">Engineer </w:t>
            </w:r>
            <w:r w:rsidR="001A309E" w:rsidRPr="004E42AC">
              <w:rPr>
                <w:rFonts w:asciiTheme="minorHAnsi" w:hAnsiTheme="minorHAnsi"/>
                <w:i/>
              </w:rPr>
              <w:t xml:space="preserve">(Tester): </w:t>
            </w:r>
          </w:p>
        </w:tc>
        <w:tc>
          <w:tcPr>
            <w:tcW w:w="5948" w:type="dxa"/>
          </w:tcPr>
          <w:p w14:paraId="0AE36399" w14:textId="77777777" w:rsidR="001A309E" w:rsidRPr="008A4446" w:rsidRDefault="001A309E" w:rsidP="00FC3AC4">
            <w:pPr>
              <w:pStyle w:val="BodyText"/>
              <w:spacing w:after="0"/>
            </w:pPr>
          </w:p>
        </w:tc>
      </w:tr>
      <w:tr w:rsidR="002D0342" w:rsidRPr="008A4446" w14:paraId="0A602DA7" w14:textId="77777777" w:rsidTr="00B422D7">
        <w:trPr>
          <w:cantSplit/>
          <w:tblCellSpacing w:w="20" w:type="dxa"/>
        </w:trPr>
        <w:tc>
          <w:tcPr>
            <w:tcW w:w="3628" w:type="dxa"/>
            <w:shd w:val="clear" w:color="auto" w:fill="C2D69B" w:themeFill="accent3" w:themeFillTint="99"/>
          </w:tcPr>
          <w:p w14:paraId="08DFE47F" w14:textId="00B82710" w:rsidR="002D0342" w:rsidRPr="00B437FB" w:rsidRDefault="002D0342" w:rsidP="002D0342">
            <w:pPr>
              <w:pStyle w:val="NormalWeb"/>
              <w:spacing w:line="75" w:lineRule="atLeast"/>
              <w:rPr>
                <w:rFonts w:asciiTheme="minorHAnsi" w:hAnsiTheme="minorHAnsi"/>
                <w:i/>
              </w:rPr>
            </w:pPr>
            <w:r>
              <w:rPr>
                <w:rFonts w:asciiTheme="minorHAnsi" w:hAnsiTheme="minorHAnsi"/>
                <w:i/>
              </w:rPr>
              <w:t>Certificate Identifier:</w:t>
            </w:r>
          </w:p>
        </w:tc>
        <w:tc>
          <w:tcPr>
            <w:tcW w:w="5948" w:type="dxa"/>
          </w:tcPr>
          <w:p w14:paraId="104D8E7E" w14:textId="77777777" w:rsidR="002D0342" w:rsidRPr="008A4446" w:rsidRDefault="002D0342" w:rsidP="002D0342">
            <w:pPr>
              <w:pStyle w:val="NormalWeb"/>
              <w:spacing w:line="75" w:lineRule="atLeast"/>
              <w:rPr>
                <w:rFonts w:asciiTheme="minorHAnsi" w:hAnsiTheme="minorHAnsi"/>
              </w:rPr>
            </w:pPr>
          </w:p>
        </w:tc>
      </w:tr>
    </w:tbl>
    <w:p w14:paraId="74F0973D" w14:textId="3463DE36" w:rsidR="00B437FB" w:rsidRDefault="00A87FCB" w:rsidP="00B437FB">
      <w:pPr>
        <w:pStyle w:val="Heading2"/>
      </w:pPr>
      <w:r>
        <w:t>Data Custodian CMD Environment Login</w:t>
      </w:r>
    </w:p>
    <w:p w14:paraId="441E2616" w14:textId="124DA1BE" w:rsidR="00B437FB" w:rsidRDefault="00B437FB" w:rsidP="00B437FB">
      <w:r>
        <w:t xml:space="preserve">The Green Button Data Custodian Connect My Data Certification test uses an Amazon AWS Ubuntu Instance to perform the Certification testing.  As part of the CMD Certification Application processing, the Green Button Alliance created a Certification Configuration script that automates the certification </w:t>
      </w:r>
      <w:r>
        <w:lastRenderedPageBreak/>
        <w:t xml:space="preserve">environment setup process for the Certification Test Lab Engineer.  The following steps describe how the Test Lab Engineer connects to the Amazon AWS Ubuntu environment and the commands to be issued prior to starting the </w:t>
      </w:r>
      <w:r w:rsidR="00FC3AC4">
        <w:t>certification</w:t>
      </w:r>
      <w:r>
        <w:t xml:space="preserve"> test</w:t>
      </w:r>
    </w:p>
    <w:p w14:paraId="6DEFA265" w14:textId="3D2E1A3A" w:rsidR="00A87FCB" w:rsidRDefault="00A87FCB" w:rsidP="00A87FCB">
      <w:pPr>
        <w:pStyle w:val="SectionTitle"/>
      </w:pPr>
      <w:r w:rsidRPr="00AF0F0B">
        <w:t>Procedure:</w:t>
      </w:r>
    </w:p>
    <w:p w14:paraId="22D9C21B" w14:textId="79DCE804" w:rsidR="00A87FCB" w:rsidRDefault="00A87FCB" w:rsidP="00FC3AC4">
      <w:pPr>
        <w:pStyle w:val="Procedure"/>
        <w:numPr>
          <w:ilvl w:val="0"/>
          <w:numId w:val="12"/>
        </w:numPr>
        <w:ind w:left="2232" w:hanging="432"/>
      </w:pPr>
      <w:r>
        <w:t xml:space="preserve">Using the installed VNC Viewer </w:t>
      </w:r>
      <w:r w:rsidR="001026EF">
        <w:t>application</w:t>
      </w:r>
      <w:r>
        <w:t xml:space="preserve"> </w:t>
      </w:r>
      <w:bookmarkStart w:id="1" w:name="_GoBack"/>
      <w:r w:rsidR="00FC3AC4">
        <w:t>connect and login</w:t>
      </w:r>
      <w:r w:rsidR="00FC3AC4">
        <w:t xml:space="preserve"> </w:t>
      </w:r>
      <w:bookmarkEnd w:id="1"/>
      <w:r>
        <w:t>to the Data Custodian CMD Certification AWS Instance</w:t>
      </w:r>
      <w:r w:rsidR="005D0217">
        <w:t xml:space="preserve"> by clicking on the window entitled “GBA Data Custodian CMD Certification AWS Instance” (shown on the left in the following screen capture).</w:t>
      </w:r>
      <w:r>
        <w:br/>
      </w:r>
      <w:r>
        <w:rPr>
          <w:noProof/>
        </w:rPr>
        <w:drawing>
          <wp:inline distT="0" distB="0" distL="0" distR="0" wp14:anchorId="794B6628" wp14:editId="2AE99348">
            <wp:extent cx="4663440" cy="33375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3440" cy="3337560"/>
                    </a:xfrm>
                    <a:prstGeom prst="rect">
                      <a:avLst/>
                    </a:prstGeom>
                  </pic:spPr>
                </pic:pic>
              </a:graphicData>
            </a:graphic>
          </wp:inline>
        </w:drawing>
      </w:r>
    </w:p>
    <w:p w14:paraId="16F853F6" w14:textId="7F54A548" w:rsidR="00A87FCB" w:rsidRDefault="00A87FCB" w:rsidP="00FC3AC4">
      <w:pPr>
        <w:pStyle w:val="Procedure"/>
        <w:numPr>
          <w:ilvl w:val="0"/>
          <w:numId w:val="12"/>
        </w:numPr>
        <w:ind w:left="2232" w:hanging="432"/>
      </w:pPr>
      <w:r>
        <w:t>Perform the next set of steps only if the following screen appears</w:t>
      </w:r>
      <w:r w:rsidR="001026EF">
        <w:t xml:space="preserve"> otherwise proceed to step (3)</w:t>
      </w:r>
      <w:r>
        <w:t>:</w:t>
      </w:r>
      <w:r>
        <w:br/>
      </w:r>
      <w:r>
        <w:rPr>
          <w:noProof/>
        </w:rPr>
        <w:drawing>
          <wp:inline distT="0" distB="0" distL="0" distR="0" wp14:anchorId="2DD4B0F2" wp14:editId="5394FD0B">
            <wp:extent cx="4533900" cy="1143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1143000"/>
                    </a:xfrm>
                    <a:prstGeom prst="rect">
                      <a:avLst/>
                    </a:prstGeom>
                  </pic:spPr>
                </pic:pic>
              </a:graphicData>
            </a:graphic>
          </wp:inline>
        </w:drawing>
      </w:r>
    </w:p>
    <w:p w14:paraId="6562C2A6" w14:textId="40F8A487" w:rsidR="00057EDF" w:rsidRDefault="00057EDF" w:rsidP="00D4249B">
      <w:pPr>
        <w:pStyle w:val="Procedure"/>
        <w:numPr>
          <w:ilvl w:val="1"/>
          <w:numId w:val="17"/>
        </w:numPr>
      </w:pPr>
      <w:r>
        <w:t>Using PuTTY select the Data Custodian CMD Certification AWS Instance</w:t>
      </w:r>
    </w:p>
    <w:p w14:paraId="1DCC9DCC" w14:textId="2587B37E" w:rsidR="00057EDF" w:rsidRDefault="00057EDF" w:rsidP="00D4249B">
      <w:pPr>
        <w:pStyle w:val="Procedure"/>
        <w:numPr>
          <w:ilvl w:val="1"/>
          <w:numId w:val="17"/>
        </w:numPr>
      </w:pPr>
      <w:r>
        <w:t>Select the “Load” Button</w:t>
      </w:r>
    </w:p>
    <w:p w14:paraId="61FDB8A5" w14:textId="5EC03368" w:rsidR="00057EDF" w:rsidRDefault="00057EDF" w:rsidP="00D4249B">
      <w:pPr>
        <w:pStyle w:val="Procedure"/>
        <w:numPr>
          <w:ilvl w:val="1"/>
          <w:numId w:val="17"/>
        </w:numPr>
      </w:pPr>
      <w:r>
        <w:lastRenderedPageBreak/>
        <w:t>Select the “Open” Button</w:t>
      </w:r>
      <w:r>
        <w:br/>
      </w:r>
      <w:r>
        <w:br/>
      </w:r>
      <w:r>
        <w:rPr>
          <w:noProof/>
        </w:rPr>
        <w:drawing>
          <wp:inline distT="0" distB="0" distL="0" distR="0" wp14:anchorId="3580AF2F" wp14:editId="24CD71C5">
            <wp:extent cx="4305300" cy="4162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5300" cy="4162425"/>
                    </a:xfrm>
                    <a:prstGeom prst="rect">
                      <a:avLst/>
                    </a:prstGeom>
                  </pic:spPr>
                </pic:pic>
              </a:graphicData>
            </a:graphic>
          </wp:inline>
        </w:drawing>
      </w:r>
    </w:p>
    <w:p w14:paraId="0E8118B7" w14:textId="0867F706" w:rsidR="00057EDF" w:rsidRDefault="00057EDF" w:rsidP="00D4249B">
      <w:pPr>
        <w:pStyle w:val="Procedure"/>
        <w:numPr>
          <w:ilvl w:val="1"/>
          <w:numId w:val="17"/>
        </w:numPr>
      </w:pPr>
      <w:r>
        <w:t>The following screen will appear</w:t>
      </w:r>
      <w:r>
        <w:br/>
      </w:r>
      <w:r>
        <w:rPr>
          <w:noProof/>
        </w:rPr>
        <w:drawing>
          <wp:inline distT="0" distB="0" distL="0" distR="0" wp14:anchorId="6330B511" wp14:editId="1C068141">
            <wp:extent cx="4526280" cy="3118104"/>
            <wp:effectExtent l="0" t="0" r="762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6280" cy="3118104"/>
                    </a:xfrm>
                    <a:prstGeom prst="rect">
                      <a:avLst/>
                    </a:prstGeom>
                  </pic:spPr>
                </pic:pic>
              </a:graphicData>
            </a:graphic>
          </wp:inline>
        </w:drawing>
      </w:r>
    </w:p>
    <w:p w14:paraId="4E432766" w14:textId="77777777" w:rsidR="001026EF" w:rsidRDefault="00057EDF" w:rsidP="00D4249B">
      <w:pPr>
        <w:pStyle w:val="Procedure"/>
        <w:numPr>
          <w:ilvl w:val="1"/>
          <w:numId w:val="17"/>
        </w:numPr>
      </w:pPr>
      <w:r>
        <w:lastRenderedPageBreak/>
        <w:t>Enter</w:t>
      </w:r>
      <w:r w:rsidRPr="00FC3AC4">
        <w:rPr>
          <w:b/>
        </w:rPr>
        <w:t>./restartvnc.sh</w:t>
      </w:r>
      <w:r>
        <w:t xml:space="preserve"> </w:t>
      </w:r>
      <w:r w:rsidR="001026EF">
        <w:t xml:space="preserve">(be sure to enter the (dot) (slash) </w:t>
      </w:r>
    </w:p>
    <w:p w14:paraId="177C65AB" w14:textId="1B3B1DB8" w:rsidR="00057EDF" w:rsidRDefault="001026EF" w:rsidP="00D4249B">
      <w:pPr>
        <w:pStyle w:val="Procedure"/>
        <w:numPr>
          <w:ilvl w:val="1"/>
          <w:numId w:val="17"/>
        </w:numPr>
      </w:pPr>
      <w:r>
        <w:t>T</w:t>
      </w:r>
      <w:r w:rsidR="00057EDF">
        <w:t xml:space="preserve">he following </w:t>
      </w:r>
      <w:r>
        <w:t xml:space="preserve">output </w:t>
      </w:r>
      <w:r w:rsidR="00057EDF">
        <w:t>should appear</w:t>
      </w:r>
      <w:r w:rsidR="00057EDF">
        <w:br/>
      </w:r>
      <w:r w:rsidR="00057EDF">
        <w:br/>
      </w:r>
      <w:r w:rsidR="00057EDF">
        <w:rPr>
          <w:noProof/>
        </w:rPr>
        <w:drawing>
          <wp:inline distT="0" distB="0" distL="0" distR="0" wp14:anchorId="2C917853" wp14:editId="24BB7898">
            <wp:extent cx="4517136" cy="3108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7136" cy="3108960"/>
                    </a:xfrm>
                    <a:prstGeom prst="rect">
                      <a:avLst/>
                    </a:prstGeom>
                  </pic:spPr>
                </pic:pic>
              </a:graphicData>
            </a:graphic>
          </wp:inline>
        </w:drawing>
      </w:r>
    </w:p>
    <w:p w14:paraId="0B105E54" w14:textId="171AC313" w:rsidR="00057EDF" w:rsidRDefault="00057EDF" w:rsidP="00D4249B">
      <w:pPr>
        <w:pStyle w:val="Procedure"/>
        <w:numPr>
          <w:ilvl w:val="1"/>
          <w:numId w:val="17"/>
        </w:numPr>
      </w:pPr>
      <w:r>
        <w:t>If the above screen text does not appear, re-</w:t>
      </w:r>
      <w:r w:rsidR="001026EF">
        <w:t>enter “./restartvnc.sh” until it appears.</w:t>
      </w:r>
    </w:p>
    <w:p w14:paraId="78BA71D6" w14:textId="6335460B" w:rsidR="005D0217" w:rsidRDefault="001026EF" w:rsidP="00D4249B">
      <w:pPr>
        <w:pStyle w:val="Procedure"/>
        <w:numPr>
          <w:ilvl w:val="1"/>
          <w:numId w:val="17"/>
        </w:numPr>
      </w:pPr>
      <w:r>
        <w:t>Restart the procedure at step (1)</w:t>
      </w:r>
    </w:p>
    <w:p w14:paraId="5BBEA8BB" w14:textId="77777777" w:rsidR="005D0217" w:rsidRDefault="005D0217">
      <w:r>
        <w:br w:type="page"/>
      </w:r>
    </w:p>
    <w:p w14:paraId="16FB4EAD" w14:textId="1E493033" w:rsidR="001026EF" w:rsidRDefault="005D0217" w:rsidP="00FC3AC4">
      <w:pPr>
        <w:pStyle w:val="Procedure"/>
        <w:numPr>
          <w:ilvl w:val="0"/>
          <w:numId w:val="12"/>
        </w:numPr>
        <w:ind w:left="2232" w:hanging="432"/>
      </w:pPr>
      <w:r>
        <w:lastRenderedPageBreak/>
        <w:t>When the following screen appears e</w:t>
      </w:r>
      <w:r w:rsidR="001026EF">
        <w:t xml:space="preserve">nter </w:t>
      </w:r>
      <w:r w:rsidR="001026EF" w:rsidRPr="00FC3AC4">
        <w:rPr>
          <w:b/>
        </w:rPr>
        <w:t>gba2016!</w:t>
      </w:r>
      <w:r w:rsidR="001026EF">
        <w:t xml:space="preserve"> </w:t>
      </w:r>
      <w:r>
        <w:t>in the “</w:t>
      </w:r>
      <w:r w:rsidRPr="005D0217">
        <w:t>Password:</w:t>
      </w:r>
      <w:r w:rsidRPr="00FC3AC4">
        <w:t>”</w:t>
      </w:r>
      <w:r>
        <w:t xml:space="preserve"> window and select “</w:t>
      </w:r>
      <w:r w:rsidRPr="005D0217">
        <w:t>OK</w:t>
      </w:r>
      <w:r>
        <w:t>”</w:t>
      </w:r>
    </w:p>
    <w:p w14:paraId="011844F2" w14:textId="7D012670" w:rsidR="005D0217" w:rsidRDefault="005D0217" w:rsidP="00FC3AC4">
      <w:pPr>
        <w:pStyle w:val="Procedure"/>
        <w:ind w:left="2232" w:firstLine="0"/>
      </w:pPr>
      <w:r>
        <w:rPr>
          <w:noProof/>
        </w:rPr>
        <w:drawing>
          <wp:inline distT="0" distB="0" distL="0" distR="0" wp14:anchorId="0A2FBCF4" wp14:editId="64708B3E">
            <wp:extent cx="4629150" cy="3362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29150" cy="3362325"/>
                    </a:xfrm>
                    <a:prstGeom prst="rect">
                      <a:avLst/>
                    </a:prstGeom>
                  </pic:spPr>
                </pic:pic>
              </a:graphicData>
            </a:graphic>
          </wp:inline>
        </w:drawing>
      </w:r>
      <w:r>
        <w:br/>
        <w:t>Selecting “</w:t>
      </w:r>
      <w:r w:rsidRPr="005D0217">
        <w:t>Remember password</w:t>
      </w:r>
      <w:r>
        <w:t>” box before selecting OK will bypass the above screen on subsequent connection attempts.</w:t>
      </w:r>
    </w:p>
    <w:p w14:paraId="4FB9C927" w14:textId="3E1255DA" w:rsidR="00A87FCB" w:rsidRDefault="001026EF" w:rsidP="00FC3AC4">
      <w:pPr>
        <w:pStyle w:val="Procedure"/>
        <w:numPr>
          <w:ilvl w:val="0"/>
          <w:numId w:val="12"/>
        </w:numPr>
        <w:ind w:left="2232" w:hanging="432"/>
      </w:pPr>
      <w:r>
        <w:t>The following screen will appear indicating the Certification Test Engineer has successfully established a session with the Data Custodian CMD Amazon AWS Instance</w:t>
      </w:r>
      <w:r>
        <w:br/>
      </w:r>
      <w:r w:rsidR="001C79A6">
        <w:rPr>
          <w:noProof/>
        </w:rPr>
        <w:drawing>
          <wp:inline distT="0" distB="0" distL="0" distR="0" wp14:anchorId="6074539A" wp14:editId="4AFEEB79">
            <wp:extent cx="4498848" cy="253288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98848" cy="2532888"/>
                    </a:xfrm>
                    <a:prstGeom prst="rect">
                      <a:avLst/>
                    </a:prstGeom>
                  </pic:spPr>
                </pic:pic>
              </a:graphicData>
            </a:graphic>
          </wp:inline>
        </w:drawing>
      </w:r>
      <w:r>
        <w:t xml:space="preserve"> </w:t>
      </w:r>
    </w:p>
    <w:p w14:paraId="7F9A98A8" w14:textId="01B9AF5F" w:rsidR="001C79A6" w:rsidRDefault="001C79A6" w:rsidP="001C79A6">
      <w:pPr>
        <w:pStyle w:val="Heading2"/>
      </w:pPr>
      <w:r>
        <w:lastRenderedPageBreak/>
        <w:t xml:space="preserve">Data Custodian Certification Test </w:t>
      </w:r>
      <w:r w:rsidR="0011679E">
        <w:t>Initialization</w:t>
      </w:r>
    </w:p>
    <w:p w14:paraId="68DF5EA3" w14:textId="3347E9A9" w:rsidR="001C79A6" w:rsidRDefault="001C79A6" w:rsidP="001C79A6">
      <w:r>
        <w:t>This section describes the steps the Certification Test Engineer needs to follow once they have successfully logged into the Data Custodian CMD Amazon AWS Instance</w:t>
      </w:r>
    </w:p>
    <w:p w14:paraId="36583734" w14:textId="77777777" w:rsidR="001C79A6" w:rsidRPr="00AF0F0B" w:rsidRDefault="001C79A6" w:rsidP="001C79A6">
      <w:pPr>
        <w:pStyle w:val="SectionTitle"/>
      </w:pPr>
      <w:r w:rsidRPr="00AF0F0B">
        <w:t>Procedure:</w:t>
      </w:r>
    </w:p>
    <w:p w14:paraId="714AA6FF" w14:textId="07F98F8F" w:rsidR="001C79A6" w:rsidRPr="00FC3AC4" w:rsidRDefault="001C79A6" w:rsidP="00FC3AC4">
      <w:pPr>
        <w:pStyle w:val="Procedure"/>
        <w:numPr>
          <w:ilvl w:val="0"/>
          <w:numId w:val="14"/>
        </w:numPr>
        <w:ind w:left="2232" w:hanging="432"/>
      </w:pPr>
      <w:r>
        <w:t xml:space="preserve">Locate the window entitled </w:t>
      </w:r>
      <w:r w:rsidRPr="00FC3AC4">
        <w:rPr>
          <w:b/>
        </w:rPr>
        <w:t>ubuntu@ip-172-31-44-97:~</w:t>
      </w:r>
    </w:p>
    <w:p w14:paraId="3A66E7F2" w14:textId="43A52150" w:rsidR="00147C56" w:rsidRDefault="001C79A6" w:rsidP="00FC3AC4">
      <w:pPr>
        <w:pStyle w:val="Procedure"/>
        <w:numPr>
          <w:ilvl w:val="0"/>
          <w:numId w:val="14"/>
        </w:numPr>
        <w:ind w:left="2232" w:hanging="432"/>
      </w:pPr>
      <w:r>
        <w:t xml:space="preserve">Enter the contents of the </w:t>
      </w:r>
      <w:r w:rsidRPr="00FC3AC4">
        <w:rPr>
          <w:b/>
        </w:rPr>
        <w:t>Certification Config Command</w:t>
      </w:r>
      <w:r>
        <w:t xml:space="preserve"> in the For GBA Use Only section of the Data Custodian CMD Certification Application Form</w:t>
      </w:r>
      <w:r w:rsidR="00147C56">
        <w:br/>
      </w:r>
      <w:r w:rsidR="00147C56">
        <w:rPr>
          <w:noProof/>
        </w:rPr>
        <w:drawing>
          <wp:inline distT="0" distB="0" distL="0" distR="0" wp14:anchorId="52F05676" wp14:editId="48EE6481">
            <wp:extent cx="4361688" cy="2505456"/>
            <wp:effectExtent l="0" t="0" r="127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61688" cy="2505456"/>
                    </a:xfrm>
                    <a:prstGeom prst="rect">
                      <a:avLst/>
                    </a:prstGeom>
                  </pic:spPr>
                </pic:pic>
              </a:graphicData>
            </a:graphic>
          </wp:inline>
        </w:drawing>
      </w:r>
      <w:r w:rsidR="00147C56">
        <w:br/>
      </w:r>
      <w:r w:rsidR="00147C56" w:rsidRPr="00FC3AC4">
        <w:rPr>
          <w:b/>
        </w:rPr>
        <w:t>(./actLH.sh</w:t>
      </w:r>
      <w:r w:rsidR="00147C56">
        <w:t xml:space="preserve"> -- Certificate Config Command shown in terminal window above)</w:t>
      </w:r>
    </w:p>
    <w:p w14:paraId="30FBE30A" w14:textId="1972360D" w:rsidR="00147C56" w:rsidRDefault="00147C56" w:rsidP="00FC3AC4">
      <w:pPr>
        <w:pStyle w:val="Procedure"/>
        <w:numPr>
          <w:ilvl w:val="0"/>
          <w:numId w:val="14"/>
        </w:numPr>
        <w:ind w:left="2232" w:hanging="432"/>
      </w:pPr>
      <w:r>
        <w:t xml:space="preserve">Locate the </w:t>
      </w:r>
      <w:r w:rsidRPr="00FC3AC4">
        <w:rPr>
          <w:b/>
        </w:rPr>
        <w:t>SoapUI 5.2.1</w:t>
      </w:r>
      <w:r>
        <w:t xml:space="preserve"> Icon on the desktop</w:t>
      </w:r>
    </w:p>
    <w:p w14:paraId="4D905C53" w14:textId="7ED35E23" w:rsidR="00147C56" w:rsidRDefault="00147C56" w:rsidP="00FC3AC4">
      <w:pPr>
        <w:pStyle w:val="Procedure"/>
        <w:numPr>
          <w:ilvl w:val="0"/>
          <w:numId w:val="14"/>
        </w:numPr>
        <w:ind w:left="2232" w:hanging="432"/>
      </w:pPr>
      <w:r>
        <w:t xml:space="preserve">Click the </w:t>
      </w:r>
      <w:r w:rsidRPr="00FC3AC4">
        <w:rPr>
          <w:b/>
        </w:rPr>
        <w:t>SoapUI 5.2.1</w:t>
      </w:r>
      <w:r>
        <w:t xml:space="preserve"> Icon</w:t>
      </w:r>
    </w:p>
    <w:p w14:paraId="7601EAC6" w14:textId="33470BF4" w:rsidR="00147C56" w:rsidRDefault="00147C56" w:rsidP="00FC3AC4">
      <w:pPr>
        <w:pStyle w:val="Procedure"/>
        <w:numPr>
          <w:ilvl w:val="0"/>
          <w:numId w:val="14"/>
        </w:numPr>
        <w:ind w:left="2232" w:hanging="432"/>
      </w:pPr>
      <w:r>
        <w:t>The following application should appear</w:t>
      </w:r>
      <w:r>
        <w:br/>
      </w:r>
      <w:r>
        <w:br/>
      </w:r>
      <w:r>
        <w:rPr>
          <w:noProof/>
        </w:rPr>
        <w:drawing>
          <wp:inline distT="0" distB="0" distL="0" distR="0" wp14:anchorId="5A710364" wp14:editId="006AFE8E">
            <wp:extent cx="4498848" cy="25328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8848" cy="2532888"/>
                    </a:xfrm>
                    <a:prstGeom prst="rect">
                      <a:avLst/>
                    </a:prstGeom>
                  </pic:spPr>
                </pic:pic>
              </a:graphicData>
            </a:graphic>
          </wp:inline>
        </w:drawing>
      </w:r>
    </w:p>
    <w:p w14:paraId="47A27146" w14:textId="2805158A" w:rsidR="00147C56" w:rsidRDefault="00147C56" w:rsidP="00FC3AC4">
      <w:pPr>
        <w:pStyle w:val="Procedure"/>
        <w:numPr>
          <w:ilvl w:val="0"/>
          <w:numId w:val="14"/>
        </w:numPr>
        <w:ind w:left="2232" w:hanging="432"/>
      </w:pPr>
      <w:r>
        <w:lastRenderedPageBreak/>
        <w:t xml:space="preserve">Click the </w:t>
      </w:r>
      <w:r w:rsidR="00010004" w:rsidRPr="00FC3AC4">
        <w:rPr>
          <w:rFonts w:cstheme="minorHAnsi"/>
          <w:b/>
        </w:rPr>
        <w:t>Boxed Plus Sign</w:t>
      </w:r>
      <w:r w:rsidR="00010004">
        <w:rPr>
          <w:rFonts w:cstheme="minorHAnsi"/>
        </w:rPr>
        <w:t xml:space="preserve"> </w:t>
      </w:r>
      <w:r>
        <w:t xml:space="preserve">next to the </w:t>
      </w:r>
      <w:r w:rsidRPr="00FC3AC4">
        <w:rPr>
          <w:b/>
        </w:rPr>
        <w:t>GBCMD</w:t>
      </w:r>
      <w:r>
        <w:t xml:space="preserve"> entry</w:t>
      </w:r>
    </w:p>
    <w:p w14:paraId="661818C9" w14:textId="277E7CE8" w:rsidR="00010004" w:rsidRDefault="00010004" w:rsidP="00FC3AC4">
      <w:pPr>
        <w:pStyle w:val="Procedure"/>
        <w:numPr>
          <w:ilvl w:val="0"/>
          <w:numId w:val="14"/>
        </w:numPr>
        <w:ind w:left="2232" w:hanging="432"/>
      </w:pPr>
      <w:r>
        <w:t>The following screen will appear</w:t>
      </w:r>
      <w:r>
        <w:br/>
      </w:r>
      <w:r>
        <w:rPr>
          <w:noProof/>
        </w:rPr>
        <w:drawing>
          <wp:inline distT="0" distB="0" distL="0" distR="0" wp14:anchorId="4BE0BED6" wp14:editId="12DF7DE9">
            <wp:extent cx="4379976" cy="2532888"/>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9976" cy="2532888"/>
                    </a:xfrm>
                    <a:prstGeom prst="rect">
                      <a:avLst/>
                    </a:prstGeom>
                  </pic:spPr>
                </pic:pic>
              </a:graphicData>
            </a:graphic>
          </wp:inline>
        </w:drawing>
      </w:r>
    </w:p>
    <w:p w14:paraId="3A8AA0C1" w14:textId="358B3D01" w:rsidR="00010004" w:rsidRDefault="00010004" w:rsidP="00FC3AC4">
      <w:pPr>
        <w:pStyle w:val="Procedure"/>
        <w:numPr>
          <w:ilvl w:val="0"/>
          <w:numId w:val="14"/>
        </w:numPr>
        <w:ind w:left="2232" w:hanging="432"/>
      </w:pPr>
      <w:r>
        <w:t xml:space="preserve">Locate </w:t>
      </w:r>
      <w:r w:rsidRPr="00FC3AC4">
        <w:rPr>
          <w:b/>
        </w:rPr>
        <w:t>[SetupDCUnderTest]</w:t>
      </w:r>
      <w:r>
        <w:t xml:space="preserve"> </w:t>
      </w:r>
      <w:r w:rsidR="00E21AFE">
        <w:t xml:space="preserve">and click it </w:t>
      </w:r>
    </w:p>
    <w:p w14:paraId="6CC247BB" w14:textId="1448CE81" w:rsidR="00010004" w:rsidRDefault="00010004" w:rsidP="00FC3AC4">
      <w:pPr>
        <w:pStyle w:val="Procedure"/>
        <w:numPr>
          <w:ilvl w:val="0"/>
          <w:numId w:val="14"/>
        </w:numPr>
        <w:ind w:left="2232" w:hanging="432"/>
      </w:pPr>
      <w:r>
        <w:t>The following screen will appear</w:t>
      </w:r>
      <w:r>
        <w:br/>
      </w:r>
      <w:r>
        <w:rPr>
          <w:noProof/>
        </w:rPr>
        <w:drawing>
          <wp:inline distT="0" distB="0" distL="0" distR="0" wp14:anchorId="205C6086" wp14:editId="2DB3A2CF">
            <wp:extent cx="4498848" cy="25328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8848" cy="2532888"/>
                    </a:xfrm>
                    <a:prstGeom prst="rect">
                      <a:avLst/>
                    </a:prstGeom>
                  </pic:spPr>
                </pic:pic>
              </a:graphicData>
            </a:graphic>
          </wp:inline>
        </w:drawing>
      </w:r>
    </w:p>
    <w:p w14:paraId="4826DA5E" w14:textId="34276A2D" w:rsidR="00010004" w:rsidRDefault="00010004" w:rsidP="00FC3AC4">
      <w:pPr>
        <w:pStyle w:val="Procedure"/>
        <w:numPr>
          <w:ilvl w:val="0"/>
          <w:numId w:val="14"/>
        </w:numPr>
        <w:ind w:left="2232" w:hanging="432"/>
      </w:pPr>
      <w:r>
        <w:t>Click the Green Triangle in the upper left-hand corner of the window</w:t>
      </w:r>
      <w:r w:rsidR="00743935">
        <w:t xml:space="preserve"> to execute the test</w:t>
      </w:r>
    </w:p>
    <w:p w14:paraId="7AFD2D99" w14:textId="1FD5392B" w:rsidR="00010004" w:rsidRDefault="00010004" w:rsidP="00FC3AC4">
      <w:pPr>
        <w:pStyle w:val="Procedure"/>
        <w:numPr>
          <w:ilvl w:val="0"/>
          <w:numId w:val="14"/>
        </w:numPr>
        <w:ind w:left="2232" w:hanging="432"/>
      </w:pPr>
      <w:r>
        <w:t xml:space="preserve">The following screen should appear when the </w:t>
      </w:r>
      <w:r w:rsidRPr="00FC3AC4">
        <w:rPr>
          <w:b/>
        </w:rPr>
        <w:t>[SetUpDCUnderTest]</w:t>
      </w:r>
      <w:r>
        <w:t xml:space="preserve"> completes</w:t>
      </w:r>
      <w:r>
        <w:br/>
      </w:r>
      <w:r>
        <w:br/>
      </w:r>
      <w:r>
        <w:rPr>
          <w:noProof/>
        </w:rPr>
        <w:lastRenderedPageBreak/>
        <w:drawing>
          <wp:inline distT="0" distB="0" distL="0" distR="0" wp14:anchorId="0524FF60" wp14:editId="1A58F0B4">
            <wp:extent cx="4498848" cy="253288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8848" cy="2532888"/>
                    </a:xfrm>
                    <a:prstGeom prst="rect">
                      <a:avLst/>
                    </a:prstGeom>
                  </pic:spPr>
                </pic:pic>
              </a:graphicData>
            </a:graphic>
          </wp:inline>
        </w:drawing>
      </w:r>
      <w:r>
        <w:br/>
        <w:t xml:space="preserve">(Should the step </w:t>
      </w:r>
      <w:r w:rsidRPr="00FC3AC4">
        <w:rPr>
          <w:b/>
          <w:color w:val="FF0000"/>
        </w:rPr>
        <w:t>FAIL</w:t>
      </w:r>
      <w:r>
        <w:t xml:space="preserve"> – rerun the step until the above screen appears)</w:t>
      </w:r>
    </w:p>
    <w:p w14:paraId="1F7132C8" w14:textId="3923DEFF" w:rsidR="00E21AFE" w:rsidRDefault="00E21AFE" w:rsidP="00E21AFE">
      <w:pPr>
        <w:pStyle w:val="Procedure"/>
        <w:numPr>
          <w:ilvl w:val="0"/>
          <w:numId w:val="14"/>
        </w:numPr>
        <w:ind w:left="2232" w:hanging="432"/>
      </w:pPr>
      <w:r>
        <w:t xml:space="preserve">Locate </w:t>
      </w:r>
      <w:r w:rsidRPr="001E003C">
        <w:rPr>
          <w:b/>
        </w:rPr>
        <w:t>[</w:t>
      </w:r>
      <w:r w:rsidR="0011679E">
        <w:rPr>
          <w:b/>
        </w:rPr>
        <w:t>PrepareForCMDTest</w:t>
      </w:r>
      <w:r w:rsidRPr="001E003C">
        <w:rPr>
          <w:b/>
        </w:rPr>
        <w:t>]</w:t>
      </w:r>
      <w:r>
        <w:t xml:space="preserve"> and click it </w:t>
      </w:r>
    </w:p>
    <w:p w14:paraId="302EB487" w14:textId="593ECF77" w:rsidR="0011679E" w:rsidRDefault="0011679E" w:rsidP="00E21AFE">
      <w:pPr>
        <w:pStyle w:val="Procedure"/>
        <w:numPr>
          <w:ilvl w:val="0"/>
          <w:numId w:val="14"/>
        </w:numPr>
        <w:ind w:left="2232" w:hanging="432"/>
      </w:pPr>
      <w:r>
        <w:t>The following screen will appear</w:t>
      </w:r>
      <w:r>
        <w:br/>
      </w:r>
      <w:r>
        <w:rPr>
          <w:noProof/>
        </w:rPr>
        <w:drawing>
          <wp:inline distT="0" distB="0" distL="0" distR="0" wp14:anchorId="369CF2DD" wp14:editId="7D56E56C">
            <wp:extent cx="4498848" cy="253288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8848" cy="2532888"/>
                    </a:xfrm>
                    <a:prstGeom prst="rect">
                      <a:avLst/>
                    </a:prstGeom>
                  </pic:spPr>
                </pic:pic>
              </a:graphicData>
            </a:graphic>
          </wp:inline>
        </w:drawing>
      </w:r>
    </w:p>
    <w:p w14:paraId="59A9DD93" w14:textId="1C5EE81E" w:rsidR="0011679E" w:rsidRDefault="0011679E" w:rsidP="00E21AFE">
      <w:pPr>
        <w:pStyle w:val="Procedure"/>
        <w:numPr>
          <w:ilvl w:val="0"/>
          <w:numId w:val="14"/>
        </w:numPr>
        <w:ind w:left="2232" w:hanging="432"/>
      </w:pPr>
      <w:r>
        <w:t>Click the Green Triangle in the upper left-hand corner of the window</w:t>
      </w:r>
      <w:r w:rsidR="00743935">
        <w:t xml:space="preserve"> to execute the test</w:t>
      </w:r>
    </w:p>
    <w:p w14:paraId="14C761AA" w14:textId="3BA0FC4B" w:rsidR="0011679E" w:rsidRDefault="0011679E" w:rsidP="00E21AFE">
      <w:pPr>
        <w:pStyle w:val="Procedure"/>
        <w:numPr>
          <w:ilvl w:val="0"/>
          <w:numId w:val="14"/>
        </w:numPr>
        <w:ind w:left="2232" w:hanging="432"/>
      </w:pPr>
      <w:r>
        <w:lastRenderedPageBreak/>
        <w:t xml:space="preserve">The following screen should appear when the </w:t>
      </w:r>
      <w:r w:rsidRPr="001E003C">
        <w:rPr>
          <w:b/>
        </w:rPr>
        <w:t>[</w:t>
      </w:r>
      <w:r>
        <w:rPr>
          <w:b/>
        </w:rPr>
        <w:t>PrepareForCMDTest</w:t>
      </w:r>
      <w:r w:rsidRPr="001E003C">
        <w:rPr>
          <w:b/>
        </w:rPr>
        <w:t>]</w:t>
      </w:r>
      <w:r>
        <w:t xml:space="preserve"> completes</w:t>
      </w:r>
      <w:r>
        <w:br/>
      </w:r>
      <w:r>
        <w:br/>
      </w:r>
      <w:r>
        <w:rPr>
          <w:noProof/>
        </w:rPr>
        <w:drawing>
          <wp:inline distT="0" distB="0" distL="0" distR="0" wp14:anchorId="6E6FD03E" wp14:editId="1CBAE7A4">
            <wp:extent cx="4498848" cy="2532888"/>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8848" cy="2532888"/>
                    </a:xfrm>
                    <a:prstGeom prst="rect">
                      <a:avLst/>
                    </a:prstGeom>
                  </pic:spPr>
                </pic:pic>
              </a:graphicData>
            </a:graphic>
          </wp:inline>
        </w:drawing>
      </w:r>
    </w:p>
    <w:p w14:paraId="68DBCFFC" w14:textId="7C010083" w:rsidR="001C79A6" w:rsidRDefault="001C79A6" w:rsidP="001C79A6"/>
    <w:p w14:paraId="19FFCFF5" w14:textId="477A7BAF" w:rsidR="0011679E" w:rsidRDefault="0011679E" w:rsidP="0011679E">
      <w:pPr>
        <w:pStyle w:val="Heading2"/>
      </w:pPr>
      <w:r>
        <w:t>Data Custodian Certification Test Execution</w:t>
      </w:r>
    </w:p>
    <w:p w14:paraId="40E7B7C6" w14:textId="22081134" w:rsidR="0011679E" w:rsidRPr="00FC3AC4" w:rsidRDefault="0011679E" w:rsidP="00FC3AC4">
      <w:r>
        <w:t>This section contains instructions for the execution of the test applicant’s requested Data Custodian Certification Function Blocks.  This is a repetitive manually initiated process based on the Function Blocks selected by the test applicant on their Data Custodian Connect My Data Certification Application</w:t>
      </w:r>
    </w:p>
    <w:p w14:paraId="5210E126" w14:textId="77777777" w:rsidR="0011679E" w:rsidRPr="00AF0F0B" w:rsidRDefault="0011679E" w:rsidP="0011679E">
      <w:pPr>
        <w:pStyle w:val="SectionTitle"/>
      </w:pPr>
      <w:r w:rsidRPr="00AF0F0B">
        <w:t>Procedure:</w:t>
      </w:r>
    </w:p>
    <w:p w14:paraId="6C9A41F9" w14:textId="2F054372" w:rsidR="0011679E" w:rsidRDefault="000D6B05" w:rsidP="0011679E">
      <w:pPr>
        <w:pStyle w:val="Procedure"/>
        <w:numPr>
          <w:ilvl w:val="0"/>
          <w:numId w:val="15"/>
        </w:numPr>
      </w:pPr>
      <w:r>
        <w:t>Repeat the following steps for each Function Block [FB] selected by the test applicant on their Data Custodian CMD Certification Application</w:t>
      </w:r>
    </w:p>
    <w:p w14:paraId="77F92ECC" w14:textId="004A5E0E" w:rsidR="000D6B05" w:rsidRDefault="000D6B05" w:rsidP="00FC3AC4">
      <w:pPr>
        <w:pStyle w:val="Procedure"/>
        <w:numPr>
          <w:ilvl w:val="1"/>
          <w:numId w:val="15"/>
        </w:numPr>
      </w:pPr>
      <w:r>
        <w:t>Locate the line on the CMD Test Harness that matches the selected Function Block [FB_xx] and click it</w:t>
      </w:r>
    </w:p>
    <w:p w14:paraId="05A0CBD3" w14:textId="441641F4" w:rsidR="000D6B05" w:rsidRDefault="000D6B05" w:rsidP="00FC3AC4">
      <w:pPr>
        <w:pStyle w:val="Procedure"/>
        <w:numPr>
          <w:ilvl w:val="1"/>
          <w:numId w:val="15"/>
        </w:numPr>
      </w:pPr>
      <w:r>
        <w:t>Click the Green Triangle in the upper left-hand corner</w:t>
      </w:r>
      <w:r w:rsidR="00743935">
        <w:t xml:space="preserve"> of the window to execute the test</w:t>
      </w:r>
    </w:p>
    <w:p w14:paraId="33EDB124" w14:textId="28EDA221" w:rsidR="000D6B05" w:rsidRDefault="000D6B05" w:rsidP="00FC3AC4">
      <w:pPr>
        <w:pStyle w:val="Procedure"/>
        <w:numPr>
          <w:ilvl w:val="1"/>
          <w:numId w:val="15"/>
        </w:numPr>
      </w:pPr>
      <w:r>
        <w:t xml:space="preserve">Follow all instructions that appear in the </w:t>
      </w:r>
      <w:r w:rsidRPr="00FC3AC4">
        <w:rPr>
          <w:b/>
        </w:rPr>
        <w:t>Dialog Boxes</w:t>
      </w:r>
      <w:r>
        <w:t xml:space="preserve"> and </w:t>
      </w:r>
      <w:r w:rsidRPr="00FC3AC4">
        <w:rPr>
          <w:b/>
        </w:rPr>
        <w:t>Browser</w:t>
      </w:r>
      <w:r>
        <w:t xml:space="preserve"> window during the test</w:t>
      </w:r>
    </w:p>
    <w:p w14:paraId="3F718E73" w14:textId="5830C8A0" w:rsidR="000D6B05" w:rsidRDefault="000D6B05" w:rsidP="00FC3AC4">
      <w:pPr>
        <w:pStyle w:val="Procedure"/>
        <w:numPr>
          <w:ilvl w:val="1"/>
          <w:numId w:val="15"/>
        </w:numPr>
      </w:pPr>
      <w:r>
        <w:t xml:space="preserve">When the test completes either a </w:t>
      </w:r>
      <w:r w:rsidRPr="00FC3AC4">
        <w:rPr>
          <w:b/>
        </w:rPr>
        <w:t>FINISHED</w:t>
      </w:r>
      <w:r>
        <w:t xml:space="preserve"> highlighted in </w:t>
      </w:r>
      <w:r w:rsidRPr="00FC3AC4">
        <w:rPr>
          <w:b/>
          <w:color w:val="00B050"/>
        </w:rPr>
        <w:t>GREEN</w:t>
      </w:r>
      <w:r>
        <w:t xml:space="preserve"> or a </w:t>
      </w:r>
      <w:r w:rsidRPr="00FC3AC4">
        <w:rPr>
          <w:b/>
        </w:rPr>
        <w:t>FAILED</w:t>
      </w:r>
      <w:r>
        <w:t xml:space="preserve"> highlighted in </w:t>
      </w:r>
      <w:r w:rsidRPr="00FC3AC4">
        <w:rPr>
          <w:b/>
          <w:color w:val="FF0000"/>
        </w:rPr>
        <w:t>RED</w:t>
      </w:r>
      <w:r>
        <w:t xml:space="preserve"> will appear at the top of the test window</w:t>
      </w:r>
    </w:p>
    <w:p w14:paraId="628D97E9" w14:textId="2791A4BE" w:rsidR="00743935" w:rsidRDefault="00743935">
      <w:pPr>
        <w:pStyle w:val="Procedure"/>
        <w:numPr>
          <w:ilvl w:val="0"/>
          <w:numId w:val="15"/>
        </w:numPr>
      </w:pPr>
      <w:r>
        <w:t>When all selected Function Block [FB] tests have</w:t>
      </w:r>
      <w:r w:rsidR="0087674F">
        <w:t xml:space="preserve"> </w:t>
      </w:r>
      <w:r w:rsidR="002F2F9B">
        <w:t>finished</w:t>
      </w:r>
      <w:r w:rsidR="00FC3AC4">
        <w:t>.  P</w:t>
      </w:r>
      <w:r>
        <w:t>erform the following to complete the Data Custodian Certification Test</w:t>
      </w:r>
    </w:p>
    <w:p w14:paraId="510470E0" w14:textId="06559C63" w:rsidR="00743935" w:rsidRDefault="00743935" w:rsidP="00FC3AC4">
      <w:pPr>
        <w:pStyle w:val="Procedure"/>
        <w:numPr>
          <w:ilvl w:val="1"/>
          <w:numId w:val="15"/>
        </w:numPr>
      </w:pPr>
      <w:r>
        <w:t>Locate [FinalizeCMDTest] and click it</w:t>
      </w:r>
    </w:p>
    <w:p w14:paraId="1D5D2C3A" w14:textId="6C5C1922" w:rsidR="002D7625" w:rsidRDefault="002D7625" w:rsidP="00FC3AC4">
      <w:pPr>
        <w:pStyle w:val="Procedure"/>
        <w:numPr>
          <w:ilvl w:val="1"/>
          <w:numId w:val="15"/>
        </w:numPr>
      </w:pPr>
      <w:r>
        <w:t xml:space="preserve">A screen </w:t>
      </w:r>
      <w:r w:rsidR="00FC3AC4">
        <w:t>like</w:t>
      </w:r>
      <w:r>
        <w:t xml:space="preserve"> the following will appear (difference depends on number of Function Block [FB] tests performed)</w:t>
      </w:r>
      <w:r>
        <w:br/>
      </w:r>
      <w:r>
        <w:lastRenderedPageBreak/>
        <w:br/>
      </w:r>
      <w:r>
        <w:rPr>
          <w:noProof/>
        </w:rPr>
        <w:drawing>
          <wp:inline distT="0" distB="0" distL="0" distR="0" wp14:anchorId="760C72BE" wp14:editId="1302A129">
            <wp:extent cx="4498848" cy="253288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8848" cy="2532888"/>
                    </a:xfrm>
                    <a:prstGeom prst="rect">
                      <a:avLst/>
                    </a:prstGeom>
                  </pic:spPr>
                </pic:pic>
              </a:graphicData>
            </a:graphic>
          </wp:inline>
        </w:drawing>
      </w:r>
    </w:p>
    <w:p w14:paraId="06DB17C4" w14:textId="6D37A282" w:rsidR="00743935" w:rsidRDefault="00743935" w:rsidP="00FC3AC4">
      <w:pPr>
        <w:pStyle w:val="Procedure"/>
        <w:numPr>
          <w:ilvl w:val="1"/>
          <w:numId w:val="15"/>
        </w:numPr>
      </w:pPr>
      <w:r>
        <w:t>Click the Green Triangle in the upper left-hand corner of the window to execute the test</w:t>
      </w:r>
    </w:p>
    <w:p w14:paraId="0A624CBE" w14:textId="172836F3" w:rsidR="002D7625" w:rsidRPr="001E003C" w:rsidRDefault="002D7625" w:rsidP="00FC3AC4">
      <w:pPr>
        <w:pStyle w:val="Procedure"/>
        <w:numPr>
          <w:ilvl w:val="1"/>
          <w:numId w:val="15"/>
        </w:numPr>
      </w:pPr>
      <w:r>
        <w:t>The Data Custodian CMD Certification Test is now completed</w:t>
      </w:r>
    </w:p>
    <w:p w14:paraId="7194196B" w14:textId="77777777" w:rsidR="007434AF" w:rsidRDefault="007434AF" w:rsidP="007434AF">
      <w:pPr>
        <w:pStyle w:val="Heading1"/>
      </w:pPr>
      <w:r>
        <w:t>Summary of Results</w:t>
      </w:r>
    </w:p>
    <w:p w14:paraId="59A00964" w14:textId="334C73E0" w:rsidR="007434AF" w:rsidRDefault="00973ACF" w:rsidP="007434AF">
      <w:r>
        <w:t xml:space="preserve">This section describes how to capture the results of the </w:t>
      </w:r>
      <w:r w:rsidR="00A86450">
        <w:t>Data Custodian CMD Certification Test just concluded.</w:t>
      </w:r>
    </w:p>
    <w:p w14:paraId="6B953457" w14:textId="77777777" w:rsidR="007434AF" w:rsidRDefault="007434AF" w:rsidP="007434AF">
      <w:pPr>
        <w:pStyle w:val="Heading2"/>
      </w:pPr>
      <w:r>
        <w:t>Results of testing</w:t>
      </w:r>
    </w:p>
    <w:p w14:paraId="5605E6D7" w14:textId="77777777" w:rsidR="007434AF" w:rsidRPr="00AF0F0B" w:rsidRDefault="007434AF" w:rsidP="007434AF">
      <w:pPr>
        <w:pStyle w:val="SectionTitle"/>
      </w:pPr>
      <w:r w:rsidRPr="00AF0F0B">
        <w:t>Procedure:</w:t>
      </w:r>
    </w:p>
    <w:p w14:paraId="3B759C0C" w14:textId="4E1047B8" w:rsidR="007434AF" w:rsidRDefault="00A86450" w:rsidP="00FC3AC4">
      <w:pPr>
        <w:pStyle w:val="Procedure"/>
        <w:numPr>
          <w:ilvl w:val="0"/>
          <w:numId w:val="16"/>
        </w:numPr>
      </w:pPr>
      <w:r>
        <w:t>Locate the Minimize icon (dash) in the upper left-hand corner of the SoapUI Application and click it</w:t>
      </w:r>
    </w:p>
    <w:p w14:paraId="25E7F156" w14:textId="1D50274A" w:rsidR="00A86450" w:rsidRDefault="00A86450" w:rsidP="00FC3AC4">
      <w:pPr>
        <w:pStyle w:val="Procedure"/>
        <w:numPr>
          <w:ilvl w:val="0"/>
          <w:numId w:val="16"/>
        </w:numPr>
      </w:pPr>
      <w:r>
        <w:t>Locate the Firefox_31.0 icon on the Desktop and click it</w:t>
      </w:r>
    </w:p>
    <w:p w14:paraId="26FFF702" w14:textId="0B11CAFE" w:rsidR="00A86450" w:rsidRDefault="00A86450" w:rsidP="00FC3AC4">
      <w:pPr>
        <w:pStyle w:val="Procedure"/>
        <w:numPr>
          <w:ilvl w:val="0"/>
          <w:numId w:val="16"/>
        </w:numPr>
      </w:pPr>
      <w:r>
        <w:t xml:space="preserve">Enter </w:t>
      </w:r>
      <w:r>
        <w:rPr>
          <w:b/>
        </w:rPr>
        <w:fldChar w:fldCharType="begin"/>
      </w:r>
      <w:ins w:id="2" w:author="Donald Coffin" w:date="2017-07-13T11:34:00Z">
        <w:r w:rsidR="00546DF1">
          <w:rPr>
            <w:b/>
          </w:rPr>
          <w:instrText>HYPERLINK "D:\\home\\ubuntu\\Git\\energyos\\OpenESPI-GreenButtonCMDTest\\SOAPUI\\soapUI-Logs-to-fileSummary.html"</w:instrText>
        </w:r>
      </w:ins>
      <w:del w:id="3" w:author="Donald Coffin" w:date="2017-07-13T11:34:00Z">
        <w:r w:rsidDel="00546DF1">
          <w:rPr>
            <w:b/>
          </w:rPr>
          <w:delInstrText xml:space="preserve"> HYPERLINK "</w:delInstrText>
        </w:r>
        <w:r w:rsidRPr="00FC3AC4" w:rsidDel="00546DF1">
          <w:rPr>
            <w:b/>
          </w:rPr>
          <w:delInstrText>file:///home/ubuntu/Git/energyos/OpenESPI-GreenButtonCMDTest/SOAPUI/soapUI-Logs-to-fileSummary.html</w:delInstrText>
        </w:r>
        <w:r w:rsidDel="00546DF1">
          <w:rPr>
            <w:b/>
          </w:rPr>
          <w:delInstrText xml:space="preserve">" </w:delInstrText>
        </w:r>
      </w:del>
      <w:ins w:id="4" w:author="Donald Coffin" w:date="2017-07-13T11:34:00Z">
        <w:r w:rsidR="00546DF1">
          <w:rPr>
            <w:b/>
          </w:rPr>
        </w:r>
      </w:ins>
      <w:r>
        <w:rPr>
          <w:b/>
        </w:rPr>
        <w:fldChar w:fldCharType="separate"/>
      </w:r>
      <w:r w:rsidRPr="00FC3AC4">
        <w:rPr>
          <w:rStyle w:val="Hyperlink"/>
        </w:rPr>
        <w:t>file:///home/ubuntu/Git/energyos/OpenESPI-GreenButtonCMDTest/SOAPUI/soapUI-Logs-to-fileSummary.html</w:t>
      </w:r>
      <w:r>
        <w:rPr>
          <w:b/>
        </w:rPr>
        <w:fldChar w:fldCharType="end"/>
      </w:r>
      <w:r>
        <w:rPr>
          <w:b/>
        </w:rPr>
        <w:t xml:space="preserve"> </w:t>
      </w:r>
      <w:r>
        <w:t>in the address window of the Firefox Brower</w:t>
      </w:r>
    </w:p>
    <w:p w14:paraId="751057D7" w14:textId="33C28DAC" w:rsidR="00A86450" w:rsidRDefault="00A86450" w:rsidP="00FC3AC4">
      <w:pPr>
        <w:pStyle w:val="Procedure"/>
        <w:numPr>
          <w:ilvl w:val="0"/>
          <w:numId w:val="16"/>
        </w:numPr>
      </w:pPr>
      <w:r>
        <w:t>The following will appear showing the Test Configuration and Summary of all Function Block [FB] tests performed</w:t>
      </w:r>
      <w:r>
        <w:br/>
      </w:r>
      <w:r>
        <w:lastRenderedPageBreak/>
        <w:br/>
      </w:r>
      <w:r>
        <w:rPr>
          <w:noProof/>
        </w:rPr>
        <w:drawing>
          <wp:inline distT="0" distB="0" distL="0" distR="0" wp14:anchorId="66DAEAEB" wp14:editId="1B955080">
            <wp:extent cx="4498848" cy="25328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8848" cy="2532888"/>
                    </a:xfrm>
                    <a:prstGeom prst="rect">
                      <a:avLst/>
                    </a:prstGeom>
                  </pic:spPr>
                </pic:pic>
              </a:graphicData>
            </a:graphic>
          </wp:inline>
        </w:drawing>
      </w:r>
    </w:p>
    <w:p w14:paraId="3593C36F" w14:textId="304CA960" w:rsidR="00A86450" w:rsidRDefault="00A86450" w:rsidP="00FC3AC4">
      <w:pPr>
        <w:pStyle w:val="Procedure"/>
        <w:numPr>
          <w:ilvl w:val="0"/>
          <w:numId w:val="16"/>
        </w:numPr>
      </w:pPr>
      <w:r>
        <w:t>Use the scroll bar to see all the results</w:t>
      </w:r>
    </w:p>
    <w:p w14:paraId="05854992" w14:textId="77777777" w:rsidR="007434AF" w:rsidRDefault="007434AF" w:rsidP="00FC3AC4">
      <w:pPr>
        <w:pStyle w:val="Procedure"/>
        <w:numPr>
          <w:ilvl w:val="0"/>
          <w:numId w:val="16"/>
        </w:numPr>
      </w:pPr>
      <w:r>
        <w:t>Complete the following attestation to the results</w:t>
      </w:r>
    </w:p>
    <w:p w14:paraId="656420C8" w14:textId="77777777" w:rsidR="007434AF" w:rsidRDefault="007434AF" w:rsidP="007434AF">
      <w:pPr>
        <w:pStyle w:val="TestResult"/>
      </w:pPr>
    </w:p>
    <w:tbl>
      <w:tblPr>
        <w:tblStyle w:val="TableGrid"/>
        <w:tblW w:w="0" w:type="auto"/>
        <w:tblInd w:w="144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7218"/>
      </w:tblGrid>
      <w:tr w:rsidR="007434AF" w14:paraId="7CC73ED8" w14:textId="77777777" w:rsidTr="00BD4B41">
        <w:tc>
          <w:tcPr>
            <w:tcW w:w="7218" w:type="dxa"/>
          </w:tcPr>
          <w:p w14:paraId="4D4A8214" w14:textId="77777777" w:rsidR="007434AF" w:rsidRDefault="007434AF" w:rsidP="00BD4B41">
            <w:pPr>
              <w:spacing w:after="200" w:line="276" w:lineRule="auto"/>
            </w:pPr>
            <w:r w:rsidRPr="00B921FA">
              <w:t xml:space="preserve">&lt;enter </w:t>
            </w:r>
            <w:r>
              <w:t>any comments or notes here including pasted images&gt;</w:t>
            </w:r>
          </w:p>
          <w:p w14:paraId="3E6D28E9" w14:textId="77777777" w:rsidR="007434AF" w:rsidRDefault="007434AF" w:rsidP="00BD4B41">
            <w:pPr>
              <w:pStyle w:val="TestResult"/>
              <w:ind w:left="0"/>
            </w:pPr>
          </w:p>
        </w:tc>
      </w:tr>
    </w:tbl>
    <w:p w14:paraId="02C2DA43" w14:textId="77777777" w:rsidR="007434AF" w:rsidRDefault="007434AF" w:rsidP="007434AF">
      <w:pPr>
        <w:pStyle w:val="TestResultTable"/>
      </w:pPr>
    </w:p>
    <w:p w14:paraId="083BDE23" w14:textId="77777777" w:rsidR="007434AF" w:rsidRPr="00932773" w:rsidRDefault="007434AF" w:rsidP="007434AF">
      <w:pPr>
        <w:pStyle w:val="TestInitials"/>
      </w:pPr>
      <w:r>
        <w:t>__ COMPLIANT __ NONCOMPLIANT    Tester Initials: ____   Testee Initials: ____</w:t>
      </w:r>
    </w:p>
    <w:p w14:paraId="7BC5951E" w14:textId="77777777" w:rsidR="007434AF" w:rsidRPr="007218DE" w:rsidRDefault="007434AF" w:rsidP="007434AF">
      <w:pPr>
        <w:pStyle w:val="Procedure"/>
      </w:pPr>
    </w:p>
    <w:p w14:paraId="65F69DC4" w14:textId="77777777" w:rsidR="007434AF" w:rsidRDefault="007434AF" w:rsidP="007434AF">
      <w:pPr>
        <w:pStyle w:val="Procedure"/>
      </w:pPr>
    </w:p>
    <w:p w14:paraId="410F5F44" w14:textId="77777777" w:rsidR="007434AF" w:rsidRPr="00AF0F0B" w:rsidRDefault="007434AF" w:rsidP="007434AF">
      <w:pPr>
        <w:pBdr>
          <w:top w:val="single" w:sz="24" w:space="1" w:color="auto"/>
          <w:bottom w:val="single" w:sz="24" w:space="1" w:color="auto"/>
        </w:pBdr>
        <w:rPr>
          <w:b/>
          <w:bCs/>
        </w:rPr>
      </w:pPr>
      <w:r>
        <w:rPr>
          <w:rFonts w:ascii="Times New Roman" w:eastAsia="Times New Roman" w:hAnsi="Times New Roman" w:cs="Times New Roman"/>
          <w:sz w:val="24"/>
          <w:szCs w:val="24"/>
        </w:rPr>
        <w:fldChar w:fldCharType="begin"/>
      </w:r>
      <w:r>
        <w:instrText xml:space="preserve"> INCLUDETEXT  "soapUI-Logs-to-fileSummary.html"  \* MERGEFORMAT </w:instrText>
      </w:r>
      <w:r>
        <w:rPr>
          <w:rFonts w:ascii="Times New Roman" w:eastAsia="Times New Roman" w:hAnsi="Times New Roman" w:cs="Times New Roman"/>
          <w:sz w:val="24"/>
          <w:szCs w:val="24"/>
        </w:rPr>
        <w:fldChar w:fldCharType="separate"/>
      </w:r>
    </w:p>
    <w:p w14:paraId="05C67F3C" w14:textId="77777777" w:rsidR="007434AF" w:rsidRDefault="007434AF" w:rsidP="007434AF">
      <w:pPr>
        <w:pBdr>
          <w:top w:val="single" w:sz="24" w:space="1" w:color="auto"/>
          <w:bottom w:val="single" w:sz="24" w:space="1" w:color="auto"/>
        </w:pBdr>
      </w:pPr>
      <w:r>
        <w:fldChar w:fldCharType="end"/>
      </w:r>
    </w:p>
    <w:p w14:paraId="2B0BD7DF" w14:textId="77777777" w:rsidR="007434AF" w:rsidRDefault="007434AF" w:rsidP="007434AF">
      <w:pPr>
        <w:pStyle w:val="Heading2"/>
      </w:pPr>
      <w:r>
        <w:t>Log of Results</w:t>
      </w:r>
    </w:p>
    <w:p w14:paraId="00654CE6" w14:textId="77777777" w:rsidR="007434AF" w:rsidRPr="00766B97" w:rsidRDefault="007434AF" w:rsidP="007434AF">
      <w:r>
        <w:t>This section contains an embedded object which contains a detailed log of experiment progress and results. To review results use the following procedure.</w:t>
      </w:r>
    </w:p>
    <w:p w14:paraId="4943C096" w14:textId="77777777" w:rsidR="007434AF" w:rsidRDefault="007434AF" w:rsidP="007434AF">
      <w:pPr>
        <w:pStyle w:val="Procedure"/>
        <w:numPr>
          <w:ilvl w:val="0"/>
          <w:numId w:val="13"/>
        </w:numPr>
      </w:pPr>
      <w:r>
        <w:t>The following log of results can be reviewed by right-clicking on the object and selecting “Packager Shell Object/Activate Contents”</w:t>
      </w:r>
    </w:p>
    <w:p w14:paraId="47401AB4" w14:textId="77777777" w:rsidR="007434AF" w:rsidRPr="007218DE" w:rsidRDefault="007434AF" w:rsidP="007434AF">
      <w:pPr>
        <w:pStyle w:val="Procedure"/>
        <w:numPr>
          <w:ilvl w:val="0"/>
          <w:numId w:val="13"/>
        </w:numPr>
      </w:pPr>
      <w:r>
        <w:t>Review the results in opened in the notepad</w:t>
      </w:r>
    </w:p>
    <w:p w14:paraId="6AB0183D" w14:textId="7C63C31C" w:rsidR="004A1443" w:rsidRDefault="007434AF" w:rsidP="004A1443">
      <w:r>
        <w:object w:dxaOrig="1531" w:dyaOrig="991" w14:anchorId="51EC4E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5pt;height:49.7pt" o:ole="">
            <v:imagedata r:id="rId31" o:title=""/>
          </v:shape>
          <o:OLEObject Type="Embed" ProgID="Package" ShapeID="_x0000_i1025" DrawAspect="Icon" ObjectID="_1561450850" r:id="rId32"/>
        </w:object>
      </w:r>
    </w:p>
    <w:p w14:paraId="65B16CA4" w14:textId="77777777" w:rsidR="004A1443" w:rsidRDefault="004A1443">
      <w:r>
        <w:br w:type="page"/>
      </w:r>
    </w:p>
    <w:p w14:paraId="67AFA205" w14:textId="77777777" w:rsidR="004A1443" w:rsidRDefault="004A1443" w:rsidP="004A1443"/>
    <w:sectPr w:rsidR="004A1443">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F44FB8" w14:textId="77777777" w:rsidR="00F2424D" w:rsidRDefault="00F2424D" w:rsidP="00894FE7">
      <w:pPr>
        <w:spacing w:after="0" w:line="240" w:lineRule="auto"/>
      </w:pPr>
      <w:r>
        <w:separator/>
      </w:r>
    </w:p>
  </w:endnote>
  <w:endnote w:type="continuationSeparator" w:id="0">
    <w:p w14:paraId="7DFD377B" w14:textId="77777777" w:rsidR="00F2424D" w:rsidRDefault="00F2424D" w:rsidP="00894F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389DB4" w14:textId="77777777" w:rsidR="00F2424D" w:rsidRDefault="00F2424D" w:rsidP="00894FE7">
      <w:pPr>
        <w:spacing w:after="0" w:line="240" w:lineRule="auto"/>
      </w:pPr>
      <w:r>
        <w:separator/>
      </w:r>
    </w:p>
  </w:footnote>
  <w:footnote w:type="continuationSeparator" w:id="0">
    <w:p w14:paraId="184A1FF9" w14:textId="77777777" w:rsidR="00F2424D" w:rsidRDefault="00F2424D" w:rsidP="00894F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209DEE" w14:textId="77777777" w:rsidR="001A309E" w:rsidRDefault="00F2424D" w:rsidP="001A309E">
    <w:pPr>
      <w:pStyle w:val="Header"/>
      <w:jc w:val="center"/>
    </w:pPr>
    <w:sdt>
      <w:sdtPr>
        <w:id w:val="-1849634920"/>
        <w:docPartObj>
          <w:docPartGallery w:val="Watermarks"/>
          <w:docPartUnique/>
        </w:docPartObj>
      </w:sdtPr>
      <w:sdtEndPr/>
      <w:sdtContent>
        <w:r>
          <w:rPr>
            <w:noProof/>
            <w:lang w:eastAsia="zh-TW"/>
          </w:rPr>
          <w:pict w14:anchorId="1344FD1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left:0;text-align:left;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FC214A">
      <w:t>Green Button</w:t>
    </w:r>
    <w:r w:rsidR="001A309E">
      <w:t xml:space="preserve"> Data Custodian CMD</w:t>
    </w:r>
    <w:r w:rsidR="00FC214A">
      <w:t xml:space="preserve"> Test Data Sheet</w:t>
    </w:r>
  </w:p>
  <w:p w14:paraId="10C663C4" w14:textId="61A1804E" w:rsidR="00FC214A" w:rsidRDefault="00F2424D" w:rsidP="001A309E">
    <w:pPr>
      <w:pStyle w:val="Header"/>
    </w:pPr>
    <w:r>
      <w:fldChar w:fldCharType="begin"/>
    </w:r>
    <w:r>
      <w:instrText xml:space="preserve"> SAVEDATE   \* MERGEFORMAT </w:instrText>
    </w:r>
    <w:r>
      <w:fldChar w:fldCharType="separate"/>
    </w:r>
    <w:r w:rsidR="00FC3AC4">
      <w:rPr>
        <w:noProof/>
      </w:rPr>
      <w:t>2/15/2017 07:09:00 PM</w:t>
    </w:r>
    <w:r>
      <w:rPr>
        <w:noProof/>
      </w:rPr>
      <w:fldChar w:fldCharType="end"/>
    </w:r>
    <w:r w:rsidR="001A309E">
      <w:rPr>
        <w:noProof/>
      </w:rPr>
      <w:tab/>
    </w:r>
    <w:r w:rsidR="00FC214A">
      <w:tab/>
      <w:t xml:space="preserve">Page </w:t>
    </w:r>
    <w:r w:rsidR="00FC214A">
      <w:fldChar w:fldCharType="begin"/>
    </w:r>
    <w:r w:rsidR="00FC214A">
      <w:instrText xml:space="preserve"> PAGE   \* MERGEFORMAT </w:instrText>
    </w:r>
    <w:r w:rsidR="00FC214A">
      <w:fldChar w:fldCharType="separate"/>
    </w:r>
    <w:r w:rsidR="00546DF1">
      <w:rPr>
        <w:noProof/>
      </w:rPr>
      <w:t>10</w:t>
    </w:r>
    <w:r w:rsidR="00FC214A">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A729C"/>
    <w:multiLevelType w:val="hybridMultilevel"/>
    <w:tmpl w:val="901E3902"/>
    <w:lvl w:ilvl="0" w:tplc="F236C1DE">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6F47F74"/>
    <w:multiLevelType w:val="hybridMultilevel"/>
    <w:tmpl w:val="A83EC84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EF86620"/>
    <w:multiLevelType w:val="hybridMultilevel"/>
    <w:tmpl w:val="8FA64B96"/>
    <w:lvl w:ilvl="0" w:tplc="D0A4C2C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839746A"/>
    <w:multiLevelType w:val="hybridMultilevel"/>
    <w:tmpl w:val="901E3902"/>
    <w:lvl w:ilvl="0" w:tplc="F236C1DE">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2B686973"/>
    <w:multiLevelType w:val="multilevel"/>
    <w:tmpl w:val="D9124762"/>
    <w:lvl w:ilvl="0">
      <w:start w:val="1"/>
      <w:numFmt w:val="decimal"/>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576"/>
      </w:pPr>
      <w:rPr>
        <w:rFonts w:asciiTheme="minorHAnsi" w:hAnsiTheme="minorHAnsi" w:cstheme="minorHAnsi" w:hint="default"/>
        <w:b/>
        <w:bCs w:val="0"/>
        <w:i w:val="0"/>
        <w:iCs w:val="0"/>
        <w:caps w:val="0"/>
        <w:smallCaps w:val="0"/>
        <w:strike w:val="0"/>
        <w:dstrike w:val="0"/>
        <w:snapToGrid w:val="0"/>
        <w:vanish w:val="0"/>
        <w:color w:val="000000"/>
        <w:spacing w:val="0"/>
        <w:w w:val="0"/>
        <w:kern w:val="0"/>
        <w:position w:val="0"/>
        <w:sz w:val="28"/>
        <w:szCs w:val="28"/>
        <w:u w:val="none"/>
        <w:vertAlign w:val="baseline"/>
      </w:rPr>
    </w:lvl>
    <w:lvl w:ilvl="2">
      <w:start w:val="1"/>
      <w:numFmt w:val="decimal"/>
      <w:lvlText w:val="%1.%2.%3"/>
      <w:lvlJc w:val="left"/>
      <w:pPr>
        <w:tabs>
          <w:tab w:val="num" w:pos="0"/>
        </w:tabs>
        <w:ind w:left="720" w:hanging="720"/>
      </w:pPr>
      <w:rPr>
        <w:rFonts w:asciiTheme="minorHAnsi" w:hAnsiTheme="minorHAnsi" w:cstheme="minorHAnsi" w:hint="default"/>
        <w:b w:val="0"/>
        <w:bCs w:val="0"/>
        <w:i w:val="0"/>
        <w:iCs w:val="0"/>
        <w:caps w:val="0"/>
        <w:smallCaps w:val="0"/>
        <w:strike w:val="0"/>
        <w:dstrike w:val="0"/>
        <w:snapToGrid w:val="0"/>
        <w:vanish w:val="0"/>
        <w:color w:val="000000"/>
        <w:spacing w:val="0"/>
        <w:w w:val="0"/>
        <w:kern w:val="0"/>
        <w:position w:val="0"/>
        <w:sz w:val="26"/>
        <w:szCs w:val="26"/>
        <w:u w:val="none"/>
        <w:vertAlign w:val="baseline"/>
      </w:rPr>
    </w:lvl>
    <w:lvl w:ilvl="3">
      <w:start w:val="1"/>
      <w:numFmt w:val="decimal"/>
      <w:lvlText w:val="%1.%2.%3.%4"/>
      <w:lvlJc w:val="left"/>
      <w:pPr>
        <w:tabs>
          <w:tab w:val="num" w:pos="1620"/>
        </w:tabs>
        <w:ind w:left="2484" w:hanging="864"/>
      </w:pPr>
      <w:rPr>
        <w:rFonts w:asciiTheme="minorHAnsi" w:hAnsiTheme="minorHAnsi" w:cs="Times New Roman" w:hint="default"/>
        <w:b w:val="0"/>
        <w:bCs w:val="0"/>
        <w:i w:val="0"/>
        <w:iCs w:val="0"/>
        <w:caps w:val="0"/>
        <w:smallCaps w:val="0"/>
        <w:strike w:val="0"/>
        <w:dstrike w:val="0"/>
        <w:snapToGrid w:val="0"/>
        <w:vanish w:val="0"/>
        <w:color w:val="000000"/>
        <w:spacing w:val="0"/>
        <w:w w:val="0"/>
        <w:kern w:val="0"/>
        <w:position w:val="0"/>
        <w:sz w:val="24"/>
        <w:szCs w:val="24"/>
        <w:u w:val="none"/>
        <w:vertAlign w:val="baseline"/>
      </w:rPr>
    </w:lvl>
    <w:lvl w:ilvl="4">
      <w:start w:val="1"/>
      <w:numFmt w:val="decimal"/>
      <w:lvlText w:val="%1.%2.%3.%4.%5"/>
      <w:lvlJc w:val="left"/>
      <w:pPr>
        <w:tabs>
          <w:tab w:val="num" w:pos="0"/>
        </w:tabs>
        <w:ind w:left="1008" w:hanging="1008"/>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22"/>
        <w:szCs w:val="22"/>
        <w:u w:val="none"/>
        <w:vertAlign w:val="baseline"/>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5" w15:restartNumberingAfterBreak="0">
    <w:nsid w:val="2E07721B"/>
    <w:multiLevelType w:val="hybridMultilevel"/>
    <w:tmpl w:val="901E3902"/>
    <w:lvl w:ilvl="0" w:tplc="F236C1DE">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3588608F"/>
    <w:multiLevelType w:val="hybridMultilevel"/>
    <w:tmpl w:val="901E3902"/>
    <w:lvl w:ilvl="0" w:tplc="F236C1DE">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38585A32"/>
    <w:multiLevelType w:val="hybridMultilevel"/>
    <w:tmpl w:val="901E3902"/>
    <w:lvl w:ilvl="0" w:tplc="F236C1D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3F490BE7"/>
    <w:multiLevelType w:val="hybridMultilevel"/>
    <w:tmpl w:val="2E828B3C"/>
    <w:lvl w:ilvl="0" w:tplc="F93C0758">
      <w:start w:val="1"/>
      <w:numFmt w:val="decimal"/>
      <w:pStyle w:val="ListParagraph"/>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3F845AF9"/>
    <w:multiLevelType w:val="hybridMultilevel"/>
    <w:tmpl w:val="7FCAF5AC"/>
    <w:lvl w:ilvl="0" w:tplc="59662F6C">
      <w:start w:val="1"/>
      <w:numFmt w:val="bullet"/>
      <w:lvlText w:val=""/>
      <w:lvlJc w:val="left"/>
      <w:pPr>
        <w:ind w:left="1710" w:hanging="360"/>
      </w:pPr>
      <w:rPr>
        <w:rFonts w:ascii="Wingdings" w:eastAsiaTheme="minorHAnsi" w:hAnsi="Wingdings" w:cstheme="minorBidi"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08A372F"/>
    <w:multiLevelType w:val="multilevel"/>
    <w:tmpl w:val="761698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4B21DA0"/>
    <w:multiLevelType w:val="hybridMultilevel"/>
    <w:tmpl w:val="424A64F4"/>
    <w:lvl w:ilvl="0" w:tplc="3EF0DA50">
      <w:start w:val="1"/>
      <w:numFmt w:val="decimal"/>
      <w:pStyle w:val="Reference"/>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4787552B"/>
    <w:multiLevelType w:val="hybridMultilevel"/>
    <w:tmpl w:val="5454734A"/>
    <w:lvl w:ilvl="0" w:tplc="A25E748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1AF4EAB"/>
    <w:multiLevelType w:val="hybridMultilevel"/>
    <w:tmpl w:val="CB900968"/>
    <w:lvl w:ilvl="0" w:tplc="1C2C421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65F70248"/>
    <w:multiLevelType w:val="hybridMultilevel"/>
    <w:tmpl w:val="811CAA88"/>
    <w:lvl w:ilvl="0" w:tplc="F236C1DE">
      <w:start w:val="1"/>
      <w:numFmt w:val="decimal"/>
      <w:lvlText w:val="(%1)"/>
      <w:lvlJc w:val="left"/>
      <w:pPr>
        <w:ind w:left="2160" w:hanging="360"/>
      </w:pPr>
      <w:rPr>
        <w:rFonts w:hint="default"/>
      </w:rPr>
    </w:lvl>
    <w:lvl w:ilvl="1" w:tplc="04090017">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6DF75DA1"/>
    <w:multiLevelType w:val="hybridMultilevel"/>
    <w:tmpl w:val="83FA81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7C7F73E5"/>
    <w:multiLevelType w:val="hybridMultilevel"/>
    <w:tmpl w:val="6C1CF63A"/>
    <w:lvl w:ilvl="0" w:tplc="D286E92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0"/>
  </w:num>
  <w:num w:numId="2">
    <w:abstractNumId w:val="8"/>
  </w:num>
  <w:num w:numId="3">
    <w:abstractNumId w:val="16"/>
  </w:num>
  <w:num w:numId="4">
    <w:abstractNumId w:val="9"/>
  </w:num>
  <w:num w:numId="5">
    <w:abstractNumId w:val="1"/>
  </w:num>
  <w:num w:numId="6">
    <w:abstractNumId w:val="13"/>
  </w:num>
  <w:num w:numId="7">
    <w:abstractNumId w:val="15"/>
  </w:num>
  <w:num w:numId="8">
    <w:abstractNumId w:val="4"/>
  </w:num>
  <w:num w:numId="9">
    <w:abstractNumId w:val="11"/>
  </w:num>
  <w:num w:numId="10">
    <w:abstractNumId w:val="12"/>
  </w:num>
  <w:num w:numId="11">
    <w:abstractNumId w:val="2"/>
  </w:num>
  <w:num w:numId="12">
    <w:abstractNumId w:val="5"/>
  </w:num>
  <w:num w:numId="13">
    <w:abstractNumId w:val="7"/>
  </w:num>
  <w:num w:numId="14">
    <w:abstractNumId w:val="0"/>
  </w:num>
  <w:num w:numId="15">
    <w:abstractNumId w:val="3"/>
  </w:num>
  <w:num w:numId="16">
    <w:abstractNumId w:val="6"/>
  </w:num>
  <w:num w:numId="1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onald Coffin">
    <w15:presenceInfo w15:providerId="Windows Live" w15:userId="15d3bbddb899c2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48"/>
  <w:trackRevisions/>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7F1"/>
    <w:rsid w:val="00005002"/>
    <w:rsid w:val="00010004"/>
    <w:rsid w:val="00017E2F"/>
    <w:rsid w:val="00027886"/>
    <w:rsid w:val="00057EDF"/>
    <w:rsid w:val="00071FCF"/>
    <w:rsid w:val="00074F85"/>
    <w:rsid w:val="00085227"/>
    <w:rsid w:val="000A138B"/>
    <w:rsid w:val="000A78BE"/>
    <w:rsid w:val="000B0821"/>
    <w:rsid w:val="000B0E5B"/>
    <w:rsid w:val="000C01CE"/>
    <w:rsid w:val="000D0F86"/>
    <w:rsid w:val="000D6B05"/>
    <w:rsid w:val="000F5E31"/>
    <w:rsid w:val="000F6174"/>
    <w:rsid w:val="001026EF"/>
    <w:rsid w:val="00107916"/>
    <w:rsid w:val="0011679E"/>
    <w:rsid w:val="00120AD4"/>
    <w:rsid w:val="00131064"/>
    <w:rsid w:val="00147C56"/>
    <w:rsid w:val="00152148"/>
    <w:rsid w:val="001835A4"/>
    <w:rsid w:val="001945F4"/>
    <w:rsid w:val="00195D86"/>
    <w:rsid w:val="001967C6"/>
    <w:rsid w:val="001A309E"/>
    <w:rsid w:val="001A5666"/>
    <w:rsid w:val="001A652A"/>
    <w:rsid w:val="001B6596"/>
    <w:rsid w:val="001C79A6"/>
    <w:rsid w:val="001F2605"/>
    <w:rsid w:val="001F66AA"/>
    <w:rsid w:val="00201CEF"/>
    <w:rsid w:val="002076E0"/>
    <w:rsid w:val="002104D2"/>
    <w:rsid w:val="00210919"/>
    <w:rsid w:val="0024183A"/>
    <w:rsid w:val="00254506"/>
    <w:rsid w:val="0026673D"/>
    <w:rsid w:val="00271A4A"/>
    <w:rsid w:val="00283120"/>
    <w:rsid w:val="00283259"/>
    <w:rsid w:val="00285DF5"/>
    <w:rsid w:val="00287D44"/>
    <w:rsid w:val="00292A32"/>
    <w:rsid w:val="00294F8A"/>
    <w:rsid w:val="002A30E1"/>
    <w:rsid w:val="002B57DC"/>
    <w:rsid w:val="002D0342"/>
    <w:rsid w:val="002D1061"/>
    <w:rsid w:val="002D4BC5"/>
    <w:rsid w:val="002D7625"/>
    <w:rsid w:val="002F1E99"/>
    <w:rsid w:val="002F2F9B"/>
    <w:rsid w:val="00302D67"/>
    <w:rsid w:val="00306855"/>
    <w:rsid w:val="0031599D"/>
    <w:rsid w:val="00333BEC"/>
    <w:rsid w:val="00341687"/>
    <w:rsid w:val="00346C11"/>
    <w:rsid w:val="00372284"/>
    <w:rsid w:val="00386BDF"/>
    <w:rsid w:val="00394D9E"/>
    <w:rsid w:val="003A1FF2"/>
    <w:rsid w:val="003A5FDC"/>
    <w:rsid w:val="003A72FF"/>
    <w:rsid w:val="003B0077"/>
    <w:rsid w:val="003E4D1E"/>
    <w:rsid w:val="003E7B70"/>
    <w:rsid w:val="003F5D96"/>
    <w:rsid w:val="00422405"/>
    <w:rsid w:val="004314D7"/>
    <w:rsid w:val="004409D5"/>
    <w:rsid w:val="00474F6F"/>
    <w:rsid w:val="00484694"/>
    <w:rsid w:val="004A1443"/>
    <w:rsid w:val="004A166D"/>
    <w:rsid w:val="004B47DB"/>
    <w:rsid w:val="004C7640"/>
    <w:rsid w:val="004F1D12"/>
    <w:rsid w:val="004F48C3"/>
    <w:rsid w:val="00546DF1"/>
    <w:rsid w:val="005473A5"/>
    <w:rsid w:val="00552DF6"/>
    <w:rsid w:val="0055409C"/>
    <w:rsid w:val="0058038C"/>
    <w:rsid w:val="005822E9"/>
    <w:rsid w:val="00585560"/>
    <w:rsid w:val="005B1E8B"/>
    <w:rsid w:val="005C2D58"/>
    <w:rsid w:val="005D0217"/>
    <w:rsid w:val="005F0472"/>
    <w:rsid w:val="00607242"/>
    <w:rsid w:val="00615784"/>
    <w:rsid w:val="00646043"/>
    <w:rsid w:val="0065287A"/>
    <w:rsid w:val="006626A7"/>
    <w:rsid w:val="00676269"/>
    <w:rsid w:val="0068691D"/>
    <w:rsid w:val="006A00C2"/>
    <w:rsid w:val="006A5EA0"/>
    <w:rsid w:val="006B1273"/>
    <w:rsid w:val="006D35DC"/>
    <w:rsid w:val="006E3CE6"/>
    <w:rsid w:val="006F0A2C"/>
    <w:rsid w:val="006F1204"/>
    <w:rsid w:val="006F57D3"/>
    <w:rsid w:val="007164E7"/>
    <w:rsid w:val="00725657"/>
    <w:rsid w:val="00737A72"/>
    <w:rsid w:val="007434AF"/>
    <w:rsid w:val="00743935"/>
    <w:rsid w:val="00752759"/>
    <w:rsid w:val="00757F7A"/>
    <w:rsid w:val="007D73C6"/>
    <w:rsid w:val="007E0D7E"/>
    <w:rsid w:val="007E45D3"/>
    <w:rsid w:val="007F0099"/>
    <w:rsid w:val="007F1DD9"/>
    <w:rsid w:val="007F4B5B"/>
    <w:rsid w:val="00806F3B"/>
    <w:rsid w:val="00810FD1"/>
    <w:rsid w:val="00813188"/>
    <w:rsid w:val="008157F1"/>
    <w:rsid w:val="0083739D"/>
    <w:rsid w:val="00844F97"/>
    <w:rsid w:val="008578E3"/>
    <w:rsid w:val="00857C60"/>
    <w:rsid w:val="0087674F"/>
    <w:rsid w:val="00887802"/>
    <w:rsid w:val="00894FE7"/>
    <w:rsid w:val="008A4446"/>
    <w:rsid w:val="008B5737"/>
    <w:rsid w:val="008C0DED"/>
    <w:rsid w:val="008E1563"/>
    <w:rsid w:val="008E17A7"/>
    <w:rsid w:val="008E33ED"/>
    <w:rsid w:val="008E3E8F"/>
    <w:rsid w:val="0090707A"/>
    <w:rsid w:val="009150EF"/>
    <w:rsid w:val="00932773"/>
    <w:rsid w:val="00935ACB"/>
    <w:rsid w:val="00942A7D"/>
    <w:rsid w:val="00945654"/>
    <w:rsid w:val="00962075"/>
    <w:rsid w:val="00971FC4"/>
    <w:rsid w:val="00972697"/>
    <w:rsid w:val="00973ACF"/>
    <w:rsid w:val="009773DF"/>
    <w:rsid w:val="009A2CF4"/>
    <w:rsid w:val="009B3BC8"/>
    <w:rsid w:val="009C0C15"/>
    <w:rsid w:val="009C0DB2"/>
    <w:rsid w:val="009D266B"/>
    <w:rsid w:val="00A01204"/>
    <w:rsid w:val="00A47971"/>
    <w:rsid w:val="00A54340"/>
    <w:rsid w:val="00A6391C"/>
    <w:rsid w:val="00A745B7"/>
    <w:rsid w:val="00A86450"/>
    <w:rsid w:val="00A87FCB"/>
    <w:rsid w:val="00AB2532"/>
    <w:rsid w:val="00AD4E75"/>
    <w:rsid w:val="00AE072B"/>
    <w:rsid w:val="00B00D5E"/>
    <w:rsid w:val="00B315DF"/>
    <w:rsid w:val="00B33142"/>
    <w:rsid w:val="00B422D7"/>
    <w:rsid w:val="00B437FB"/>
    <w:rsid w:val="00B57D21"/>
    <w:rsid w:val="00B7053C"/>
    <w:rsid w:val="00B92F6D"/>
    <w:rsid w:val="00B92FB6"/>
    <w:rsid w:val="00BB648A"/>
    <w:rsid w:val="00BE38C8"/>
    <w:rsid w:val="00BE519C"/>
    <w:rsid w:val="00BF4386"/>
    <w:rsid w:val="00C1337E"/>
    <w:rsid w:val="00C14994"/>
    <w:rsid w:val="00C22D71"/>
    <w:rsid w:val="00C24079"/>
    <w:rsid w:val="00C3784A"/>
    <w:rsid w:val="00C63BEE"/>
    <w:rsid w:val="00C66326"/>
    <w:rsid w:val="00C769AD"/>
    <w:rsid w:val="00CA4B62"/>
    <w:rsid w:val="00CB081D"/>
    <w:rsid w:val="00CB781B"/>
    <w:rsid w:val="00CC4803"/>
    <w:rsid w:val="00CC74FA"/>
    <w:rsid w:val="00CF7038"/>
    <w:rsid w:val="00D02504"/>
    <w:rsid w:val="00D2702E"/>
    <w:rsid w:val="00D374AF"/>
    <w:rsid w:val="00D4249B"/>
    <w:rsid w:val="00D43303"/>
    <w:rsid w:val="00D56DBF"/>
    <w:rsid w:val="00D57701"/>
    <w:rsid w:val="00DB19E9"/>
    <w:rsid w:val="00DB39B1"/>
    <w:rsid w:val="00DC043B"/>
    <w:rsid w:val="00DD0186"/>
    <w:rsid w:val="00DE3B58"/>
    <w:rsid w:val="00E03B0F"/>
    <w:rsid w:val="00E21AFE"/>
    <w:rsid w:val="00E37C3A"/>
    <w:rsid w:val="00E41F37"/>
    <w:rsid w:val="00E7392D"/>
    <w:rsid w:val="00E81B7C"/>
    <w:rsid w:val="00E92EBB"/>
    <w:rsid w:val="00EA510F"/>
    <w:rsid w:val="00EA5C1B"/>
    <w:rsid w:val="00EE0937"/>
    <w:rsid w:val="00EE1A55"/>
    <w:rsid w:val="00EF2B96"/>
    <w:rsid w:val="00EF6A61"/>
    <w:rsid w:val="00F2424D"/>
    <w:rsid w:val="00F400F4"/>
    <w:rsid w:val="00F40F6F"/>
    <w:rsid w:val="00F420BD"/>
    <w:rsid w:val="00F44C45"/>
    <w:rsid w:val="00F51A3E"/>
    <w:rsid w:val="00F521E8"/>
    <w:rsid w:val="00F60A2A"/>
    <w:rsid w:val="00F854C0"/>
    <w:rsid w:val="00FA5523"/>
    <w:rsid w:val="00FA5C70"/>
    <w:rsid w:val="00FB15D1"/>
    <w:rsid w:val="00FC214A"/>
    <w:rsid w:val="00FC3AC4"/>
    <w:rsid w:val="00FC512A"/>
    <w:rsid w:val="00FE19E0"/>
    <w:rsid w:val="00FF1C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07A278D"/>
  <w15:docId w15:val="{0316CF41-C61E-42FE-A710-36B5EC709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691D"/>
  </w:style>
  <w:style w:type="paragraph" w:styleId="Heading1">
    <w:name w:val="heading 1"/>
    <w:basedOn w:val="Normal"/>
    <w:next w:val="Normal"/>
    <w:link w:val="Heading1Char"/>
    <w:uiPriority w:val="9"/>
    <w:qFormat/>
    <w:rsid w:val="008157F1"/>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8157F1"/>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157F1"/>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157F1"/>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157F1"/>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8157F1"/>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8157F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8157F1"/>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8157F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157F1"/>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8157F1"/>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8157F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157F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157F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157F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157F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157F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157F1"/>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link w:val="ListParagraphChar"/>
    <w:uiPriority w:val="34"/>
    <w:qFormat/>
    <w:rsid w:val="00B00D5E"/>
    <w:pPr>
      <w:numPr>
        <w:numId w:val="2"/>
      </w:numPr>
      <w:ind w:left="2520"/>
      <w:contextualSpacing/>
    </w:pPr>
  </w:style>
  <w:style w:type="paragraph" w:customStyle="1" w:styleId="TestInitials">
    <w:name w:val="Test Initials"/>
    <w:basedOn w:val="ListParagraph"/>
    <w:link w:val="TestInitialsChar"/>
    <w:qFormat/>
    <w:rsid w:val="001967C6"/>
    <w:pPr>
      <w:numPr>
        <w:numId w:val="0"/>
      </w:numPr>
      <w:spacing w:before="120" w:after="0"/>
      <w:ind w:left="1440"/>
    </w:pPr>
    <w:rPr>
      <w:b/>
    </w:rPr>
  </w:style>
  <w:style w:type="character" w:styleId="Strong">
    <w:name w:val="Strong"/>
    <w:basedOn w:val="DefaultParagraphFont"/>
    <w:uiPriority w:val="22"/>
    <w:qFormat/>
    <w:rsid w:val="00676269"/>
    <w:rPr>
      <w:b/>
      <w:bCs/>
    </w:rPr>
  </w:style>
  <w:style w:type="character" w:customStyle="1" w:styleId="ListParagraphChar">
    <w:name w:val="List Paragraph Char"/>
    <w:basedOn w:val="DefaultParagraphFont"/>
    <w:link w:val="ListParagraph"/>
    <w:uiPriority w:val="34"/>
    <w:rsid w:val="00B00D5E"/>
  </w:style>
  <w:style w:type="character" w:customStyle="1" w:styleId="TestInitialsChar">
    <w:name w:val="Test Initials Char"/>
    <w:basedOn w:val="ListParagraphChar"/>
    <w:link w:val="TestInitials"/>
    <w:rsid w:val="001967C6"/>
    <w:rPr>
      <w:b/>
    </w:rPr>
  </w:style>
  <w:style w:type="paragraph" w:customStyle="1" w:styleId="PassingResult">
    <w:name w:val="Passing Result"/>
    <w:basedOn w:val="Normal"/>
    <w:link w:val="PassingResultChar"/>
    <w:qFormat/>
    <w:rsid w:val="00676269"/>
    <w:pPr>
      <w:ind w:left="2160"/>
    </w:pPr>
  </w:style>
  <w:style w:type="paragraph" w:customStyle="1" w:styleId="TestSummary">
    <w:name w:val="Test Summary"/>
    <w:basedOn w:val="Heading3"/>
    <w:link w:val="TestSummaryChar"/>
    <w:qFormat/>
    <w:rsid w:val="00294F8A"/>
    <w:pPr>
      <w:ind w:left="1440"/>
    </w:pPr>
  </w:style>
  <w:style w:type="character" w:customStyle="1" w:styleId="PassingResultChar">
    <w:name w:val="Passing Result Char"/>
    <w:basedOn w:val="DefaultParagraphFont"/>
    <w:link w:val="PassingResult"/>
    <w:rsid w:val="00676269"/>
  </w:style>
  <w:style w:type="character" w:customStyle="1" w:styleId="TestSummaryChar">
    <w:name w:val="Test Summary Char"/>
    <w:basedOn w:val="DefaultParagraphFont"/>
    <w:link w:val="TestSummary"/>
    <w:rsid w:val="00294F8A"/>
    <w:rPr>
      <w:rFonts w:asciiTheme="majorHAnsi" w:eastAsiaTheme="majorEastAsia" w:hAnsiTheme="majorHAnsi" w:cstheme="majorBidi"/>
      <w:b/>
      <w:bCs/>
      <w:color w:val="4F81BD" w:themeColor="accent1"/>
    </w:rPr>
  </w:style>
  <w:style w:type="paragraph" w:customStyle="1" w:styleId="TestResult">
    <w:name w:val="Test Result"/>
    <w:basedOn w:val="Normal"/>
    <w:link w:val="TestResultChar"/>
    <w:qFormat/>
    <w:rsid w:val="00F521E8"/>
    <w:pPr>
      <w:spacing w:before="240" w:after="120"/>
      <w:ind w:left="1440"/>
    </w:pPr>
  </w:style>
  <w:style w:type="paragraph" w:customStyle="1" w:styleId="SectionTitle">
    <w:name w:val="Section Title"/>
    <w:basedOn w:val="Normal"/>
    <w:qFormat/>
    <w:rsid w:val="00BE519C"/>
    <w:pPr>
      <w:spacing w:before="120" w:after="0"/>
      <w:ind w:left="1440"/>
    </w:pPr>
    <w:rPr>
      <w:b/>
    </w:rPr>
  </w:style>
  <w:style w:type="paragraph" w:customStyle="1" w:styleId="Procedure">
    <w:name w:val="Procedure"/>
    <w:basedOn w:val="Normal"/>
    <w:qFormat/>
    <w:rsid w:val="00BE519C"/>
    <w:pPr>
      <w:spacing w:before="120" w:after="0"/>
      <w:ind w:left="1714" w:hanging="274"/>
    </w:pPr>
  </w:style>
  <w:style w:type="paragraph" w:customStyle="1" w:styleId="SectionSpacer">
    <w:name w:val="Section Spacer"/>
    <w:basedOn w:val="TestResult"/>
    <w:qFormat/>
    <w:rsid w:val="00210919"/>
  </w:style>
  <w:style w:type="paragraph" w:styleId="Header">
    <w:name w:val="header"/>
    <w:basedOn w:val="Normal"/>
    <w:link w:val="HeaderChar"/>
    <w:uiPriority w:val="99"/>
    <w:unhideWhenUsed/>
    <w:rsid w:val="00894F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4FE7"/>
  </w:style>
  <w:style w:type="paragraph" w:styleId="Footer">
    <w:name w:val="footer"/>
    <w:basedOn w:val="Normal"/>
    <w:link w:val="FooterChar"/>
    <w:uiPriority w:val="99"/>
    <w:unhideWhenUsed/>
    <w:rsid w:val="00894F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4FE7"/>
  </w:style>
  <w:style w:type="paragraph" w:styleId="Title">
    <w:name w:val="Title"/>
    <w:basedOn w:val="Normal"/>
    <w:next w:val="Normal"/>
    <w:link w:val="TitleChar"/>
    <w:uiPriority w:val="10"/>
    <w:qFormat/>
    <w:rsid w:val="0068691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8691D"/>
    <w:rPr>
      <w:rFonts w:asciiTheme="majorHAnsi" w:eastAsiaTheme="majorEastAsia" w:hAnsiTheme="majorHAnsi" w:cstheme="majorBidi"/>
      <w:color w:val="17365D" w:themeColor="text2" w:themeShade="BF"/>
      <w:spacing w:val="5"/>
      <w:kern w:val="28"/>
      <w:sz w:val="52"/>
      <w:szCs w:val="52"/>
    </w:rPr>
  </w:style>
  <w:style w:type="paragraph" w:styleId="BodyText">
    <w:name w:val="Body Text"/>
    <w:basedOn w:val="Normal"/>
    <w:link w:val="BodyTextChar"/>
    <w:uiPriority w:val="99"/>
    <w:rsid w:val="0068691D"/>
    <w:pPr>
      <w:spacing w:after="120"/>
    </w:pPr>
  </w:style>
  <w:style w:type="character" w:customStyle="1" w:styleId="BodyTextChar">
    <w:name w:val="Body Text Char"/>
    <w:basedOn w:val="DefaultParagraphFont"/>
    <w:link w:val="BodyText"/>
    <w:uiPriority w:val="99"/>
    <w:rsid w:val="0068691D"/>
  </w:style>
  <w:style w:type="character" w:styleId="Hyperlink">
    <w:name w:val="Hyperlink"/>
    <w:basedOn w:val="DefaultParagraphFont"/>
    <w:uiPriority w:val="99"/>
    <w:unhideWhenUsed/>
    <w:rsid w:val="009A2CF4"/>
    <w:rPr>
      <w:color w:val="0000FF" w:themeColor="hyperlink"/>
      <w:u w:val="single"/>
    </w:rPr>
  </w:style>
  <w:style w:type="paragraph" w:customStyle="1" w:styleId="Reference">
    <w:name w:val="Reference"/>
    <w:basedOn w:val="Normal"/>
    <w:rsid w:val="00DD0186"/>
    <w:pPr>
      <w:numPr>
        <w:numId w:val="9"/>
      </w:numPr>
      <w:tabs>
        <w:tab w:val="left" w:pos="1440"/>
      </w:tabs>
      <w:spacing w:before="60" w:after="60" w:line="240" w:lineRule="auto"/>
      <w:ind w:right="1800"/>
    </w:pPr>
    <w:rPr>
      <w:rFonts w:ascii="Times New Roman" w:eastAsia="Times New Roman" w:hAnsi="Times New Roman" w:cs="Times New Roman"/>
      <w:sz w:val="24"/>
      <w:szCs w:val="20"/>
    </w:rPr>
  </w:style>
  <w:style w:type="paragraph" w:customStyle="1" w:styleId="FunctionBlock">
    <w:name w:val="Function Block"/>
    <w:basedOn w:val="Heading2"/>
    <w:link w:val="FunctionBlockChar"/>
    <w:qFormat/>
    <w:rsid w:val="00725657"/>
  </w:style>
  <w:style w:type="character" w:customStyle="1" w:styleId="FunctionBlockChar">
    <w:name w:val="Function Block Char"/>
    <w:basedOn w:val="Heading2Char"/>
    <w:link w:val="FunctionBlock"/>
    <w:rsid w:val="00725657"/>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3A5FDC"/>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3A5F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D4E75"/>
    <w:rPr>
      <w:color w:val="800080" w:themeColor="followedHyperlink"/>
      <w:u w:val="single"/>
    </w:rPr>
  </w:style>
  <w:style w:type="character" w:styleId="CommentReference">
    <w:name w:val="annotation reference"/>
    <w:basedOn w:val="DefaultParagraphFont"/>
    <w:uiPriority w:val="99"/>
    <w:semiHidden/>
    <w:unhideWhenUsed/>
    <w:rsid w:val="00AD4E75"/>
    <w:rPr>
      <w:sz w:val="16"/>
      <w:szCs w:val="16"/>
    </w:rPr>
  </w:style>
  <w:style w:type="paragraph" w:styleId="CommentText">
    <w:name w:val="annotation text"/>
    <w:basedOn w:val="Normal"/>
    <w:link w:val="CommentTextChar"/>
    <w:uiPriority w:val="99"/>
    <w:semiHidden/>
    <w:unhideWhenUsed/>
    <w:rsid w:val="00AD4E75"/>
    <w:pPr>
      <w:spacing w:line="240" w:lineRule="auto"/>
    </w:pPr>
    <w:rPr>
      <w:sz w:val="20"/>
      <w:szCs w:val="20"/>
    </w:rPr>
  </w:style>
  <w:style w:type="character" w:customStyle="1" w:styleId="CommentTextChar">
    <w:name w:val="Comment Text Char"/>
    <w:basedOn w:val="DefaultParagraphFont"/>
    <w:link w:val="CommentText"/>
    <w:uiPriority w:val="99"/>
    <w:semiHidden/>
    <w:rsid w:val="00AD4E75"/>
    <w:rPr>
      <w:sz w:val="20"/>
      <w:szCs w:val="20"/>
    </w:rPr>
  </w:style>
  <w:style w:type="paragraph" w:styleId="CommentSubject">
    <w:name w:val="annotation subject"/>
    <w:basedOn w:val="CommentText"/>
    <w:next w:val="CommentText"/>
    <w:link w:val="CommentSubjectChar"/>
    <w:uiPriority w:val="99"/>
    <w:semiHidden/>
    <w:unhideWhenUsed/>
    <w:rsid w:val="00AD4E75"/>
    <w:rPr>
      <w:b/>
      <w:bCs/>
    </w:rPr>
  </w:style>
  <w:style w:type="character" w:customStyle="1" w:styleId="CommentSubjectChar">
    <w:name w:val="Comment Subject Char"/>
    <w:basedOn w:val="CommentTextChar"/>
    <w:link w:val="CommentSubject"/>
    <w:uiPriority w:val="99"/>
    <w:semiHidden/>
    <w:rsid w:val="00AD4E75"/>
    <w:rPr>
      <w:b/>
      <w:bCs/>
      <w:sz w:val="20"/>
      <w:szCs w:val="20"/>
    </w:rPr>
  </w:style>
  <w:style w:type="paragraph" w:styleId="BalloonText">
    <w:name w:val="Balloon Text"/>
    <w:basedOn w:val="Normal"/>
    <w:link w:val="BalloonTextChar"/>
    <w:uiPriority w:val="99"/>
    <w:semiHidden/>
    <w:unhideWhenUsed/>
    <w:rsid w:val="00AD4E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4E75"/>
    <w:rPr>
      <w:rFonts w:ascii="Tahoma" w:hAnsi="Tahoma" w:cs="Tahoma"/>
      <w:sz w:val="16"/>
      <w:szCs w:val="16"/>
    </w:rPr>
  </w:style>
  <w:style w:type="paragraph" w:customStyle="1" w:styleId="TestResultTable">
    <w:name w:val="Test Result Table"/>
    <w:basedOn w:val="TestResult"/>
    <w:link w:val="TestResultTableChar"/>
    <w:qFormat/>
    <w:rsid w:val="00932773"/>
  </w:style>
  <w:style w:type="character" w:customStyle="1" w:styleId="TestResultChar">
    <w:name w:val="Test Result Char"/>
    <w:basedOn w:val="DefaultParagraphFont"/>
    <w:link w:val="TestResult"/>
    <w:rsid w:val="00F521E8"/>
  </w:style>
  <w:style w:type="character" w:customStyle="1" w:styleId="TestResultTableChar">
    <w:name w:val="Test Result Table Char"/>
    <w:basedOn w:val="TestResultChar"/>
    <w:link w:val="TestResultTable"/>
    <w:rsid w:val="00932773"/>
  </w:style>
  <w:style w:type="paragraph" w:styleId="DocumentMap">
    <w:name w:val="Document Map"/>
    <w:basedOn w:val="Normal"/>
    <w:link w:val="DocumentMapChar"/>
    <w:uiPriority w:val="99"/>
    <w:semiHidden/>
    <w:unhideWhenUsed/>
    <w:rsid w:val="00FC214A"/>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FC214A"/>
    <w:rPr>
      <w:rFonts w:ascii="Lucida Grande" w:hAnsi="Lucida Grande" w:cs="Lucida Grande"/>
      <w:sz w:val="24"/>
      <w:szCs w:val="24"/>
    </w:rPr>
  </w:style>
  <w:style w:type="paragraph" w:styleId="HTMLPreformatted">
    <w:name w:val="HTML Preformatted"/>
    <w:basedOn w:val="Normal"/>
    <w:link w:val="HTMLPreformattedChar"/>
    <w:uiPriority w:val="99"/>
    <w:semiHidden/>
    <w:unhideWhenUsed/>
    <w:rsid w:val="00AE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072B"/>
    <w:rPr>
      <w:rFonts w:ascii="Courier New" w:eastAsia="Times New Roman" w:hAnsi="Courier New" w:cs="Courier New"/>
      <w:sz w:val="20"/>
      <w:szCs w:val="20"/>
    </w:rPr>
  </w:style>
  <w:style w:type="character" w:styleId="HTMLCode">
    <w:name w:val="HTML Code"/>
    <w:basedOn w:val="DefaultParagraphFont"/>
    <w:uiPriority w:val="99"/>
    <w:semiHidden/>
    <w:unhideWhenUsed/>
    <w:rsid w:val="00AE072B"/>
    <w:rPr>
      <w:rFonts w:ascii="Courier New" w:eastAsia="Times New Roman" w:hAnsi="Courier New" w:cs="Courier New"/>
      <w:sz w:val="20"/>
      <w:szCs w:val="20"/>
    </w:rPr>
  </w:style>
  <w:style w:type="character" w:styleId="Mention">
    <w:name w:val="Mention"/>
    <w:basedOn w:val="DefaultParagraphFont"/>
    <w:uiPriority w:val="99"/>
    <w:semiHidden/>
    <w:unhideWhenUsed/>
    <w:rsid w:val="00A86450"/>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files.gbitca.org/certification-policies-procedures"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files.gbitca.org/dc-cmd-test-data-sheet"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files.gbitca.org/test-cases" TargetMode="External"/><Relationship Id="rId24" Type="http://schemas.openxmlformats.org/officeDocument/2006/relationships/image" Target="media/image10.png"/><Relationship Id="rId32" Type="http://schemas.openxmlformats.org/officeDocument/2006/relationships/oleObject" Target="embeddings/oleObject1.bin"/><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files.gbitca.org/dc-cmd-cert-for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microsoft.com/office/2011/relationships/people" Target="peop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_Version xmlns="http://schemas.microsoft.com/sharepoint/v3/fields">http://files.gbitca.org/dc-cmd-test-data-sheet</_Version>
    <_DCDateModified xmlns="http://schemas.microsoft.com/sharepoint/v3/fields">2016-02-04T18:30:00+00:00</_DCDateModified>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E48105E5614B346AF6783E357A96B12" ma:contentTypeVersion="2" ma:contentTypeDescription="Create a new document." ma:contentTypeScope="" ma:versionID="1a2dfa672f6a3f9b6edb3464ba459c87">
  <xsd:schema xmlns:xsd="http://www.w3.org/2001/XMLSchema" xmlns:p="http://schemas.microsoft.com/office/2006/metadata/properties" xmlns:ns2="http://schemas.microsoft.com/sharepoint/v3/fields" targetNamespace="http://schemas.microsoft.com/office/2006/metadata/properties" ma:root="true" ma:fieldsID="4b989405ff12ce4c35aa577d04dfd126" ns2:_="">
    <xsd:import namespace="http://schemas.microsoft.com/sharepoint/v3/fields"/>
    <xsd:element name="properties">
      <xsd:complexType>
        <xsd:sequence>
          <xsd:element name="documentManagement">
            <xsd:complexType>
              <xsd:all>
                <xsd:element ref="ns2:_DCDateModified" minOccurs="0"/>
                <xsd:element ref="ns2:_Version" minOccurs="0"/>
              </xsd:all>
            </xsd:complexType>
          </xsd:element>
        </xsd:sequence>
      </xsd:complexType>
    </xsd:element>
  </xsd:schema>
  <xsd:schema xmlns:xsd="http://www.w3.org/2001/XMLSchema" xmlns:dms="http://schemas.microsoft.com/office/2006/documentManagement/types" targetNamespace="http://schemas.microsoft.com/sharepoint/v3/fields" elementFormDefault="qualified">
    <xsd:import namespace="http://schemas.microsoft.com/office/2006/documentManagement/types"/>
    <xsd:element name="_DCDateModified" ma:index="8" nillable="true" ma:displayName="Date Modified" ma:description="The date on which this resource was last modified" ma:format="DateTime" ma:internalName="_DCDateModified">
      <xsd:simpleType>
        <xsd:restriction base="dms:DateTime"/>
      </xsd:simpleType>
    </xsd:element>
    <xsd:element name="_Version" ma:index="9" nillable="true" ma:displayName="Version" ma:internalName="_Vers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CB51A5-BD08-4B5A-AB1F-D1200BAE0633}">
  <ds:schemaRefs>
    <ds:schemaRef ds:uri="http://schemas.microsoft.com/office/2006/metadata/properties"/>
    <ds:schemaRef ds:uri="http://schemas.microsoft.com/sharepoint/v3/fields"/>
  </ds:schemaRefs>
</ds:datastoreItem>
</file>

<file path=customXml/itemProps2.xml><?xml version="1.0" encoding="utf-8"?>
<ds:datastoreItem xmlns:ds="http://schemas.openxmlformats.org/officeDocument/2006/customXml" ds:itemID="{DCA2D914-E1AF-442E-B4B4-2DA06CB41E67}">
  <ds:schemaRefs>
    <ds:schemaRef ds:uri="http://schemas.microsoft.com/sharepoint/v3/contenttype/forms"/>
  </ds:schemaRefs>
</ds:datastoreItem>
</file>

<file path=customXml/itemProps3.xml><?xml version="1.0" encoding="utf-8"?>
<ds:datastoreItem xmlns:ds="http://schemas.openxmlformats.org/officeDocument/2006/customXml" ds:itemID="{66098FCE-AB99-461C-9064-1EA3B08D48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fields"/>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A0FAB0DC-492A-4C87-86B9-8343E7F7D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1051</Words>
  <Characters>5997</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Green Button Test Data Sheet</vt:lpstr>
    </vt:vector>
  </TitlesOfParts>
  <Company>REMI Networks</Company>
  <LinksUpToDate>false</LinksUpToDate>
  <CharactersWithSpaces>7034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 Button Test Data Sheet</dc:title>
  <dc:creator>Donald F Coffin</dc:creator>
  <cp:lastModifiedBy>Donald Coffin</cp:lastModifiedBy>
  <cp:revision>2</cp:revision>
  <cp:lastPrinted>2014-05-28T20:24:00Z</cp:lastPrinted>
  <dcterms:created xsi:type="dcterms:W3CDTF">2017-07-13T15:34:00Z</dcterms:created>
  <dcterms:modified xsi:type="dcterms:W3CDTF">2017-07-13T15:34:00Z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0x0101006E48105E5614B346AF6783E357A96B12</vt:lpwstr>
  </property>
</Properties>
</file>